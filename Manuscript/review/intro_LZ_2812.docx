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C75D8" w14:textId="77777777" w:rsidR="00A74F0F" w:rsidRDefault="00000000">
      <w:pPr>
        <w:pStyle w:val="Heading1"/>
      </w:pPr>
      <w:bookmarkStart w:id="0" w:name="_Toc186276976"/>
      <w:bookmarkStart w:id="1" w:name="introduction"/>
      <w:r>
        <w:t>1. Introduction</w:t>
      </w:r>
      <w:bookmarkEnd w:id="0"/>
    </w:p>
    <w:p w14:paraId="7AA1BD20" w14:textId="77777777" w:rsidR="00A74F0F" w:rsidRDefault="00000000">
      <w:pPr>
        <w:pStyle w:val="Heading2"/>
      </w:pPr>
      <w:bookmarkStart w:id="2" w:name="_Toc186276977"/>
      <w:bookmarkStart w:id="3" w:name="coastal-environment"/>
      <w:r>
        <w:t>1.1 Coastal Environment</w:t>
      </w:r>
      <w:bookmarkEnd w:id="2"/>
    </w:p>
    <w:p w14:paraId="29E176C7" w14:textId="4848F23B" w:rsidR="00A74F0F" w:rsidRDefault="00000000">
      <w:pPr>
        <w:pStyle w:val="FirstParagraph"/>
      </w:pPr>
      <w:r>
        <w:t>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ins w:id="4" w:author="MARIA LAURA ZOFFOLI" w:date="2024-12-28T11:44:00Z" w16du:dateUtc="2024-12-28T10:44:00Z">
        <w:r w:rsidR="00092EC9">
          <w:t xml:space="preserve"> [</w:t>
        </w:r>
        <w:r w:rsidR="00092EC9" w:rsidRPr="00092EC9">
          <w:t>@orth2006global,</w:t>
        </w:r>
      </w:ins>
      <w:ins w:id="5" w:author="MARIA LAURA ZOFFOLI" w:date="2024-12-28T11:45:00Z" w16du:dateUtc="2024-12-28T10:45:00Z">
        <w:r w:rsidR="00092EC9">
          <w:t xml:space="preserve"> </w:t>
        </w:r>
        <w:r w:rsidR="00092EC9" w:rsidRPr="00092EC9">
          <w:t>@walker1992seagrass,</w:t>
        </w:r>
        <w:r w:rsidR="00A02C86">
          <w:t xml:space="preserve"> </w:t>
        </w:r>
        <w:r w:rsidR="00A02C86" w:rsidRPr="00A02C86">
          <w:t>@valle2013comparing</w:t>
        </w:r>
      </w:ins>
      <w:ins w:id="6" w:author="MARIA LAURA ZOFFOLI" w:date="2024-12-28T11:44:00Z" w16du:dateUtc="2024-12-28T10:44:00Z">
        <w:r w:rsidR="00092EC9">
          <w:t>]</w:t>
        </w:r>
      </w:ins>
      <w:r>
        <w:t>. Effective management and sustainable practices are crucial to preserving their ecological integrity and ensuring long-term viability.</w:t>
      </w:r>
    </w:p>
    <w:p w14:paraId="49967766" w14:textId="599D637B" w:rsidR="00A74F0F" w:rsidRDefault="00000000" w:rsidP="00102FF4">
      <w:pPr>
        <w:pStyle w:val="BodyText"/>
        <w:ind w:firstLine="0"/>
        <w:rPr>
          <w:ins w:id="7" w:author="MARIA LAURA ZOFFOLI" w:date="2024-12-28T12:23:00Z" w16du:dateUtc="2024-12-28T11:23:00Z"/>
        </w:rPr>
      </w:pPr>
      <w:r>
        <w:t>Marine vegetative habitats in intertidal zones</w:t>
      </w:r>
      <w:del w:id="8" w:author="MARIA LAURA ZOFFOLI" w:date="2024-12-28T12:25:00Z" w16du:dateUtc="2024-12-28T11:25:00Z">
        <w:r w:rsidDel="00840FF3">
          <w:delText xml:space="preserve"> that are exposed at low tide</w:delText>
        </w:r>
      </w:del>
      <w:ins w:id="9" w:author="MARIA LAURA ZOFFOLI" w:date="2024-12-28T12:21:00Z" w16du:dateUtc="2024-12-28T11:21:00Z">
        <w:r w:rsidR="00840FF3">
          <w:t>,</w:t>
        </w:r>
      </w:ins>
      <w:del w:id="10" w:author="MARIA LAURA ZOFFOLI" w:date="2024-12-28T12:21:00Z" w16du:dateUtc="2024-12-28T11:21:00Z">
        <w:r w:rsidDel="00840FF3">
          <w:delText xml:space="preserve"> (</w:delText>
        </w:r>
      </w:del>
      <w:ins w:id="11" w:author="MARIA LAURA ZOFFOLI" w:date="2024-12-28T12:21:00Z" w16du:dateUtc="2024-12-28T11:21:00Z">
        <w:r w:rsidR="00840FF3">
          <w:t xml:space="preserve"> </w:t>
        </w:r>
      </w:ins>
      <w:r>
        <w:t>such as seagrass meadows, microphytobenthos, and macroalga</w:t>
      </w:r>
      <w:ins w:id="12" w:author="MARIA LAURA ZOFFOLI" w:date="2024-12-28T11:26:00Z" w16du:dateUtc="2024-12-28T10:26:00Z">
        <w:r w:rsidR="00F032F2">
          <w:t>l habitats</w:t>
        </w:r>
      </w:ins>
      <w:del w:id="13" w:author="MARIA LAURA ZOFFOLI" w:date="2024-12-28T11:26:00Z" w16du:dateUtc="2024-12-28T10:26:00Z">
        <w:r w:rsidDel="00F032F2">
          <w:delText>e</w:delText>
        </w:r>
      </w:del>
      <w:ins w:id="14" w:author="MARIA LAURA ZOFFOLI" w:date="2024-12-28T12:21:00Z" w16du:dateUtc="2024-12-28T11:21:00Z">
        <w:r w:rsidR="00840FF3">
          <w:t>,</w:t>
        </w:r>
      </w:ins>
      <w:del w:id="15" w:author="MARIA LAURA ZOFFOLI" w:date="2024-12-28T12:21:00Z" w16du:dateUtc="2024-12-28T11:21:00Z">
        <w:r w:rsidDel="00840FF3">
          <w:delText>)</w:delText>
        </w:r>
      </w:del>
      <w:r>
        <w:t xml:space="preserve"> </w:t>
      </w:r>
      <w:del w:id="16" w:author="MARIA LAURA ZOFFOLI" w:date="2024-12-28T12:25:00Z" w16du:dateUtc="2024-12-28T11:25:00Z">
        <w:r w:rsidDel="00840FF3">
          <w:delText>are significantly impacted by human activities</w:delText>
        </w:r>
      </w:del>
      <w:ins w:id="17" w:author="MARIA LAURA ZOFFOLI" w:date="2024-12-28T12:25:00Z" w16du:dateUtc="2024-12-28T11:25:00Z">
        <w:r w:rsidR="00840FF3">
          <w:t>face significant hazards</w:t>
        </w:r>
      </w:ins>
      <w:del w:id="18" w:author="MARIA LAURA ZOFFOLI" w:date="2024-12-28T16:31:00Z" w16du:dateUtc="2024-12-28T15:31:00Z">
        <w:r w:rsidDel="000265AA">
          <w:delText xml:space="preserve">. </w:delText>
        </w:r>
      </w:del>
      <w:ins w:id="19" w:author="MARIA LAURA ZOFFOLI" w:date="2024-12-28T12:20:00Z" w16du:dateUtc="2024-12-28T11:20:00Z">
        <w:r w:rsidR="00840FF3">
          <w:t xml:space="preserve"> from both anthropogenic activities and natural forces.</w:t>
        </w:r>
      </w:ins>
      <w:ins w:id="20" w:author="MARIA LAURA ZOFFOLI" w:date="2024-12-28T12:21:00Z" w16du:dateUtc="2024-12-28T11:21:00Z">
        <w:r w:rsidR="00840FF3">
          <w:t xml:space="preserve"> Human-induced threats include coastal development, pollution, overfishing, and habitat modification, which degrade these ecosystems. </w:t>
        </w:r>
      </w:ins>
      <w:r>
        <w:t xml:space="preserve">Seagrass meadows are </w:t>
      </w:r>
      <w:del w:id="21" w:author="MARIA LAURA ZOFFOLI" w:date="2024-12-28T12:27:00Z" w16du:dateUtc="2024-12-28T11:27:00Z">
        <w:r w:rsidDel="00F83798">
          <w:delText>under threat</w:delText>
        </w:r>
      </w:del>
      <w:ins w:id="22" w:author="MARIA LAURA ZOFFOLI" w:date="2024-12-28T12:27:00Z" w16du:dateUtc="2024-12-28T11:27:00Z">
        <w:r w:rsidR="00F83798">
          <w:t>threatened</w:t>
        </w:r>
      </w:ins>
      <w:r>
        <w:t xml:space="preserve"> </w:t>
      </w:r>
      <w:ins w:id="23" w:author="MARIA LAURA ZOFFOLI" w:date="2024-12-28T12:27:00Z" w16du:dateUtc="2024-12-28T11:27:00Z">
        <w:r w:rsidR="00F83798">
          <w:t>by</w:t>
        </w:r>
      </w:ins>
      <w:del w:id="24" w:author="MARIA LAURA ZOFFOLI" w:date="2024-12-28T12:27:00Z" w16du:dateUtc="2024-12-28T11:27:00Z">
        <w:r w:rsidDel="00F83798">
          <w:delText>due to</w:delText>
        </w:r>
      </w:del>
      <w:r>
        <w:t xml:space="preserve"> various anthropogenic activities (Len J. McKenzie et al., 2020a), microphytobenthos are affected by the global decline of intertidal mudflats (Nicholas J. Murray et al., 2019a), and areas colonized by macroalgae may </w:t>
      </w:r>
      <w:del w:id="25" w:author="MARIA LAURA ZOFFOLI" w:date="2024-12-28T12:28:00Z" w16du:dateUtc="2024-12-28T11:28:00Z">
        <w:r w:rsidDel="00F83798">
          <w:delText>be reduced</w:delText>
        </w:r>
      </w:del>
      <w:ins w:id="26" w:author="MARIA LAURA ZOFFOLI" w:date="2024-12-28T12:28:00Z" w16du:dateUtc="2024-12-28T11:28:00Z">
        <w:r w:rsidR="00F83798">
          <w:t>shrink</w:t>
        </w:r>
      </w:ins>
      <w:r>
        <w:t xml:space="preserve"> due to the expansion of wild oyster</w:t>
      </w:r>
      <w:ins w:id="27" w:author="MARIA LAURA ZOFFOLI" w:date="2024-12-28T12:28:00Z" w16du:dateUtc="2024-12-28T11:28:00Z">
        <w:r w:rsidR="00F83798">
          <w:t xml:space="preserve"> reef</w:t>
        </w:r>
      </w:ins>
      <w:r>
        <w:t>s (Le Bris et al., 2016).</w:t>
      </w:r>
      <w:ins w:id="28" w:author="MARIA LAURA ZOFFOLI" w:date="2024-12-28T12:18:00Z" w16du:dateUtc="2024-12-28T11:18:00Z">
        <w:r w:rsidR="00840FF3" w:rsidRPr="00840FF3">
          <w:t xml:space="preserve"> </w:t>
        </w:r>
      </w:ins>
      <w:ins w:id="29" w:author="MARIA LAURA ZOFFOLI" w:date="2024-12-28T12:22:00Z" w16du:dateUtc="2024-12-28T11:22:00Z">
        <w:r w:rsidR="00840FF3">
          <w:t>A</w:t>
        </w:r>
      </w:ins>
      <w:ins w:id="30" w:author="MARIA LAURA ZOFFOLI" w:date="2024-12-28T12:28:00Z" w16du:dateUtc="2024-12-28T11:28:00Z">
        <w:r w:rsidR="00F83798">
          <w:t>dditionally</w:t>
        </w:r>
      </w:ins>
      <w:ins w:id="31" w:author="MARIA LAURA ZOFFOLI" w:date="2024-12-28T12:22:00Z" w16du:dateUtc="2024-12-28T11:22:00Z">
        <w:r w:rsidR="00840FF3">
          <w:t>,</w:t>
        </w:r>
      </w:ins>
      <w:ins w:id="32" w:author="MARIA LAURA ZOFFOLI" w:date="2024-12-28T12:18:00Z" w16du:dateUtc="2024-12-28T11:18:00Z">
        <w:r w:rsidR="00840FF3">
          <w:t xml:space="preserve"> natural factors such as storms, sea-level rise, climatic extreme events and climate change exacerbate these pressures, altering the structure, function, and resilience of intertidal habitats.</w:t>
        </w:r>
      </w:ins>
    </w:p>
    <w:p w14:paraId="78ACE531" w14:textId="17356A51" w:rsidR="00840FF3" w:rsidDel="00F83798" w:rsidRDefault="00840FF3" w:rsidP="00102FF4">
      <w:pPr>
        <w:pStyle w:val="BodyText"/>
        <w:ind w:firstLine="0"/>
        <w:rPr>
          <w:del w:id="33" w:author="MARIA LAURA ZOFFOLI" w:date="2024-12-28T12:28:00Z" w16du:dateUtc="2024-12-28T11:28:00Z"/>
        </w:rPr>
      </w:pPr>
    </w:p>
    <w:p w14:paraId="75A5B795" w14:textId="479403E4" w:rsidR="00F83798" w:rsidRDefault="00000000">
      <w:pPr>
        <w:pStyle w:val="BodyText"/>
        <w:rPr>
          <w:ins w:id="34" w:author="MARIA LAURA ZOFFOLI" w:date="2024-12-28T12:30:00Z" w16du:dateUtc="2024-12-28T11:30:00Z"/>
        </w:rPr>
      </w:pPr>
      <w:r>
        <w:lastRenderedPageBreak/>
        <w:t xml:space="preserve">These habitats provide vital ecological functions, including coastal erosion protection through root stabilization and sediment trapping </w:t>
      </w:r>
      <w:del w:id="35" w:author="MARIA LAURA ZOFFOLI" w:date="2024-12-28T11:51:00Z" w16du:dateUtc="2024-12-28T10:51:00Z">
        <w:r w:rsidDel="006F3703">
          <w:delText>(</w:delText>
        </w:r>
        <w:r w:rsidDel="006F3703">
          <w:rPr>
            <w:b/>
            <w:bCs/>
          </w:rPr>
          <w:delText>refs</w:delText>
        </w:r>
        <w:r w:rsidDel="006F3703">
          <w:delText>)</w:delText>
        </w:r>
      </w:del>
      <w:ins w:id="36" w:author="MARIA LAURA ZOFFOLI" w:date="2024-12-28T11:51:00Z" w16du:dateUtc="2024-12-28T10:51:00Z">
        <w:r w:rsidR="006F3703">
          <w:t>[</w:t>
        </w:r>
        <w:r w:rsidR="006F3703" w:rsidRPr="006F3703">
          <w:t>@bos2007ecosystem</w:t>
        </w:r>
      </w:ins>
      <w:ins w:id="37" w:author="MARIA LAURA ZOFFOLI" w:date="2024-12-28T11:52:00Z" w16du:dateUtc="2024-12-28T10:52:00Z">
        <w:r w:rsidR="006F3703">
          <w:t>, etc</w:t>
        </w:r>
      </w:ins>
      <w:ins w:id="38" w:author="MARIA LAURA ZOFFOLI" w:date="2024-12-28T11:51:00Z" w16du:dateUtc="2024-12-28T10:51:00Z">
        <w:r w:rsidR="006F3703">
          <w:t>]</w:t>
        </w:r>
      </w:ins>
      <w:r>
        <w:t>, mitigation of eutrophication effects by absorbing excess nutrients and improving water quality (</w:t>
      </w:r>
      <w:r>
        <w:rPr>
          <w:b/>
          <w:bCs/>
        </w:rPr>
        <w:t>refs</w:t>
      </w:r>
      <w:r>
        <w:t xml:space="preserve">), atmospheric CO2 fixation, contributing to carbon sequestration and combating climate change </w:t>
      </w:r>
      <w:ins w:id="39" w:author="MARIA LAURA ZOFFOLI" w:date="2024-12-28T11:36:00Z" w16du:dateUtc="2024-12-28T10:36:00Z">
        <w:r w:rsidR="008B74BC">
          <w:t>[</w:t>
        </w:r>
        <w:r w:rsidR="008B74BC" w:rsidRPr="008B74BC">
          <w:t>@mcroy1977production</w:t>
        </w:r>
        <w:r w:rsidR="008B74BC">
          <w:t>,</w:t>
        </w:r>
      </w:ins>
      <w:ins w:id="40" w:author="MARIA LAURA ZOFFOLI" w:date="2024-12-28T11:38:00Z" w16du:dateUtc="2024-12-28T10:38:00Z">
        <w:r w:rsidR="008B74BC">
          <w:t xml:space="preserve"> </w:t>
        </w:r>
        <w:r w:rsidR="008B74BC" w:rsidRPr="008B74BC">
          <w:t>@krause2018sequestration,</w:t>
        </w:r>
      </w:ins>
      <w:ins w:id="41" w:author="MARIA LAURA ZOFFOLI" w:date="2024-12-28T11:36:00Z" w16du:dateUtc="2024-12-28T10:36:00Z">
        <w:r w:rsidR="008B74BC">
          <w:t xml:space="preserve"> </w:t>
        </w:r>
      </w:ins>
      <w:ins w:id="42" w:author="MARIA LAURA ZOFFOLI" w:date="2024-12-28T11:39:00Z" w16du:dateUtc="2024-12-28T10:39:00Z">
        <w:r w:rsidR="003650FB" w:rsidRPr="003650FB">
          <w:t>@saderne2019role</w:t>
        </w:r>
      </w:ins>
      <w:ins w:id="43" w:author="MARIA LAURA ZOFFOLI" w:date="2024-12-28T11:36:00Z" w16du:dateUtc="2024-12-28T10:36:00Z">
        <w:r w:rsidR="008B74BC">
          <w:t>]</w:t>
        </w:r>
      </w:ins>
      <w:del w:id="44" w:author="MARIA LAURA ZOFFOLI" w:date="2024-12-28T11:36:00Z" w16du:dateUtc="2024-12-28T10:36:00Z">
        <w:r w:rsidDel="008B74BC">
          <w:delText>(</w:delText>
        </w:r>
        <w:r w:rsidDel="008B74BC">
          <w:rPr>
            <w:b/>
            <w:bCs/>
          </w:rPr>
          <w:delText>refs</w:delText>
        </w:r>
        <w:r w:rsidDel="008B74BC">
          <w:delText>),</w:delText>
        </w:r>
      </w:del>
      <w:ins w:id="45" w:author="MARIA LAURA ZOFFOLI" w:date="2024-12-28T11:36:00Z" w16du:dateUtc="2024-12-28T10:36:00Z">
        <w:r w:rsidR="008B74BC">
          <w:t>,</w:t>
        </w:r>
      </w:ins>
      <w:r>
        <w:t xml:space="preserve"> serving as biodiversity hotspots that support unique flora and fauna, providing feeding, breeding, and nursery grounds for various species</w:t>
      </w:r>
      <w:ins w:id="46" w:author="MARIA LAURA ZOFFOLI" w:date="2024-12-28T11:27:00Z" w16du:dateUtc="2024-12-28T10:27:00Z">
        <w:r w:rsidR="00F032F2">
          <w:t xml:space="preserve"> </w:t>
        </w:r>
      </w:ins>
      <w:ins w:id="47" w:author="MARIA LAURA ZOFFOLI" w:date="2024-12-28T11:30:00Z" w16du:dateUtc="2024-12-28T10:30:00Z">
        <w:r w:rsidR="00F032F2">
          <w:t>[</w:t>
        </w:r>
      </w:ins>
      <w:ins w:id="48" w:author="MARIA LAURA ZOFFOLI" w:date="2024-12-28T11:40:00Z" w16du:dateUtc="2024-12-28T10:40:00Z">
        <w:r w:rsidR="003650FB" w:rsidRPr="003650FB">
          <w:t>@unsworth2019seagrass,</w:t>
        </w:r>
        <w:r w:rsidR="003650FB">
          <w:t xml:space="preserve"> </w:t>
        </w:r>
      </w:ins>
      <w:ins w:id="49" w:author="MARIA LAURA ZOFFOLI" w:date="2024-12-28T11:31:00Z" w16du:dateUtc="2024-12-28T10:31:00Z">
        <w:r w:rsidR="00F032F2" w:rsidRPr="00F032F2">
          <w:t>@sanabria2024unveiling</w:t>
        </w:r>
      </w:ins>
      <w:ins w:id="50" w:author="MARIA LAURA ZOFFOLI" w:date="2024-12-28T11:30:00Z" w16du:dateUtc="2024-12-28T10:30:00Z">
        <w:r w:rsidR="00F032F2">
          <w:t>]</w:t>
        </w:r>
      </w:ins>
      <w:r>
        <w:t xml:space="preserve">. </w:t>
      </w:r>
    </w:p>
    <w:p w14:paraId="2C6F6C5B" w14:textId="6BD6F53A" w:rsidR="00A74F0F" w:rsidDel="00F83798" w:rsidRDefault="00000000">
      <w:pPr>
        <w:pStyle w:val="BodyText"/>
        <w:rPr>
          <w:del w:id="51" w:author="MARIA LAURA ZOFFOLI" w:date="2024-12-28T12:31:00Z" w16du:dateUtc="2024-12-28T11:31:00Z"/>
        </w:rPr>
      </w:pPr>
      <w:r>
        <w:t>Despite their ecological significance</w:t>
      </w:r>
      <w:ins w:id="52" w:author="MARIA LAURA ZOFFOLI" w:date="2024-12-28T12:30:00Z" w16du:dateUtc="2024-12-28T11:30:00Z">
        <w:r w:rsidR="00F83798">
          <w:t xml:space="preserve"> and ecosystem services they provide</w:t>
        </w:r>
      </w:ins>
      <w:r>
        <w:t xml:space="preserve">, intertidal </w:t>
      </w:r>
      <w:ins w:id="53" w:author="MARIA LAURA ZOFFOLI" w:date="2024-12-28T12:30:00Z" w16du:dateUtc="2024-12-28T11:30:00Z">
        <w:r w:rsidR="00F83798">
          <w:t>habitats</w:t>
        </w:r>
      </w:ins>
      <w:del w:id="54" w:author="MARIA LAURA ZOFFOLI" w:date="2024-12-28T12:30:00Z" w16du:dateUtc="2024-12-28T11:30:00Z">
        <w:r w:rsidDel="00F83798">
          <w:delText>zones</w:delText>
        </w:r>
      </w:del>
      <w:r>
        <w:t xml:space="preserve">, particularly mudflats, </w:t>
      </w:r>
      <w:ins w:id="55" w:author="MARIA LAURA ZOFFOLI" w:date="2024-12-28T12:31:00Z" w16du:dateUtc="2024-12-28T11:31:00Z">
        <w:r w:rsidR="00F83798">
          <w:t xml:space="preserve">remain highly vulnerable yet </w:t>
        </w:r>
      </w:ins>
      <w:ins w:id="56" w:author="MARIA LAURA ZOFFOLI" w:date="2024-12-28T12:32:00Z" w16du:dateUtc="2024-12-28T11:32:00Z">
        <w:r w:rsidR="00F83798">
          <w:t xml:space="preserve">often </w:t>
        </w:r>
      </w:ins>
      <w:ins w:id="57" w:author="MARIA LAURA ZOFFOLI" w:date="2024-12-28T12:36:00Z" w16du:dateUtc="2024-12-28T11:36:00Z">
        <w:r w:rsidR="00FC16B9">
          <w:t>overlooked</w:t>
        </w:r>
      </w:ins>
      <w:ins w:id="58" w:author="MARIA LAURA ZOFFOLI" w:date="2024-12-28T12:30:00Z" w16du:dateUtc="2024-12-28T11:30:00Z">
        <w:r w:rsidR="00F83798">
          <w:t xml:space="preserve">. </w:t>
        </w:r>
      </w:ins>
      <w:ins w:id="59" w:author="MARIA LAURA ZOFFOLI" w:date="2024-12-28T12:31:00Z" w16du:dateUtc="2024-12-28T11:31:00Z">
        <w:r w:rsidR="00F83798">
          <w:t xml:space="preserve">Tidal flats </w:t>
        </w:r>
      </w:ins>
      <w:r>
        <w:t xml:space="preserve">are challenging to access, and traditional field sampling methods are too time- and labor-intensive </w:t>
      </w:r>
      <w:del w:id="60" w:author="MARIA LAURA ZOFFOLI" w:date="2024-12-28T12:36:00Z" w16du:dateUtc="2024-12-28T11:36:00Z">
        <w:r w:rsidDel="00FC16B9">
          <w:delText>to allow</w:delText>
        </w:r>
      </w:del>
      <w:ins w:id="61" w:author="MARIA LAURA ZOFFOLI" w:date="2024-12-28T12:36:00Z" w16du:dateUtc="2024-12-28T11:36:00Z">
        <w:r w:rsidR="00FC16B9">
          <w:t>for</w:t>
        </w:r>
      </w:ins>
      <w:r>
        <w:t xml:space="preserve"> repeated observations over large areas. </w:t>
      </w:r>
      <w:ins w:id="62" w:author="MARIA LAURA ZOFFOLI" w:date="2024-12-28T12:37:00Z" w16du:dateUtc="2024-12-28T11:37:00Z">
        <w:r w:rsidR="00FC16B9">
          <w:t>Moreover</w:t>
        </w:r>
      </w:ins>
      <w:ins w:id="63" w:author="MARIA LAURA ZOFFOLI" w:date="2024-12-28T12:33:00Z" w16du:dateUtc="2024-12-28T11:33:00Z">
        <w:r w:rsidR="00F83798">
          <w:t xml:space="preserve">, </w:t>
        </w:r>
      </w:ins>
      <w:ins w:id="64" w:author="MARIA LAURA ZOFFOLI" w:date="2024-12-28T12:04:00Z" w16du:dateUtc="2024-12-28T11:04:00Z">
        <w:r w:rsidR="00D41262">
          <w:t>large</w:t>
        </w:r>
      </w:ins>
      <w:ins w:id="65" w:author="MARIA LAURA ZOFFOLI" w:date="2024-12-28T12:03:00Z">
        <w:r w:rsidR="00D41262" w:rsidRPr="00D41262">
          <w:t xml:space="preserve"> variations across different temporal scales</w:t>
        </w:r>
      </w:ins>
      <w:ins w:id="66" w:author="MARIA LAURA ZOFFOLI" w:date="2024-12-28T12:37:00Z" w16du:dateUtc="2024-12-28T11:37:00Z">
        <w:r w:rsidR="00FC16B9">
          <w:t xml:space="preserve"> in these habitats </w:t>
        </w:r>
      </w:ins>
      <w:ins w:id="67" w:author="MARIA LAURA ZOFFOLI" w:date="2024-12-28T12:03:00Z">
        <w:r w:rsidR="00D41262" w:rsidRPr="00D41262">
          <w:t>requir</w:t>
        </w:r>
      </w:ins>
      <w:ins w:id="68" w:author="MARIA LAURA ZOFFOLI" w:date="2024-12-28T12:37:00Z" w16du:dateUtc="2024-12-28T11:37:00Z">
        <w:r w:rsidR="00FC16B9">
          <w:t>e</w:t>
        </w:r>
      </w:ins>
      <w:ins w:id="69" w:author="MARIA LAURA ZOFFOLI" w:date="2024-12-28T12:03:00Z">
        <w:r w:rsidR="00D41262" w:rsidRPr="00D41262">
          <w:t xml:space="preserve"> frequent monitoring</w:t>
        </w:r>
      </w:ins>
      <w:ins w:id="70" w:author="MARIA LAURA ZOFFOLI" w:date="2024-12-28T12:37:00Z" w16du:dateUtc="2024-12-28T11:37:00Z">
        <w:r w:rsidR="00FC16B9">
          <w:t>, which is impractic</w:t>
        </w:r>
      </w:ins>
      <w:ins w:id="71" w:author="MARIA LAURA ZOFFOLI" w:date="2024-12-28T12:38:00Z" w16du:dateUtc="2024-12-28T11:38:00Z">
        <w:r w:rsidR="00FC16B9">
          <w:t>al through</w:t>
        </w:r>
      </w:ins>
      <w:ins w:id="72" w:author="MARIA LAURA ZOFFOLI" w:date="2024-12-28T12:34:00Z" w16du:dateUtc="2024-12-28T11:34:00Z">
        <w:r w:rsidR="00F83798">
          <w:t xml:space="preserve"> field surveys</w:t>
        </w:r>
      </w:ins>
      <w:ins w:id="73" w:author="MARIA LAURA ZOFFOLI" w:date="2024-12-28T12:38:00Z" w16du:dateUtc="2024-12-28T11:38:00Z">
        <w:r w:rsidR="00FC16B9">
          <w:t xml:space="preserve"> alone</w:t>
        </w:r>
      </w:ins>
      <w:ins w:id="74" w:author="MARIA LAURA ZOFFOLI" w:date="2024-12-28T12:03:00Z">
        <w:r w:rsidR="00D41262" w:rsidRPr="00D41262">
          <w:t>.</w:t>
        </w:r>
      </w:ins>
      <w:ins w:id="75" w:author="MARIA LAURA ZOFFOLI" w:date="2024-12-28T12:04:00Z" w16du:dateUtc="2024-12-28T11:04:00Z">
        <w:r w:rsidR="00D41262">
          <w:t xml:space="preserve"> </w:t>
        </w:r>
      </w:ins>
      <w:r>
        <w:t xml:space="preserve">This </w:t>
      </w:r>
      <w:del w:id="76" w:author="MARIA LAURA ZOFFOLI" w:date="2024-12-28T12:38:00Z" w16du:dateUtc="2024-12-28T11:38:00Z">
        <w:r w:rsidDel="00FC16B9">
          <w:delText xml:space="preserve">limitation </w:delText>
        </w:r>
      </w:del>
      <w:r>
        <w:t>underscores the need for advanced monitoring technologies</w:t>
      </w:r>
      <w:ins w:id="77" w:author="MARIA LAURA ZOFFOLI" w:date="2024-12-28T12:39:00Z" w16du:dateUtc="2024-12-28T11:39:00Z">
        <w:r w:rsidR="00FC16B9">
          <w:t>,</w:t>
        </w:r>
      </w:ins>
      <w:r>
        <w:t xml:space="preserve"> </w:t>
      </w:r>
      <w:ins w:id="78" w:author="MARIA LAURA ZOFFOLI" w:date="2024-12-28T12:41:00Z" w16du:dateUtc="2024-12-28T11:41:00Z">
        <w:r w:rsidR="00FC16B9">
          <w:t>effective</w:t>
        </w:r>
      </w:ins>
      <w:ins w:id="79" w:author="MARIA LAURA ZOFFOLI" w:date="2024-12-28T12:39:00Z" w16du:dateUtc="2024-12-28T11:39:00Z">
        <w:r w:rsidR="00FC16B9">
          <w:t xml:space="preserve"> management practices and targeted conservation strategies</w:t>
        </w:r>
      </w:ins>
      <w:del w:id="80" w:author="MARIA LAURA ZOFFOLI" w:date="2024-12-28T12:39:00Z" w16du:dateUtc="2024-12-28T11:39:00Z">
        <w:r w:rsidDel="00FC16B9">
          <w:delText>to better assess and protect these habitats.</w:delText>
        </w:r>
      </w:del>
    </w:p>
    <w:p w14:paraId="499CB2E7" w14:textId="7B4CCFBF" w:rsidR="00A74F0F" w:rsidRDefault="00000000" w:rsidP="00FC16B9">
      <w:pPr>
        <w:pStyle w:val="BodyText"/>
        <w:rPr>
          <w:ins w:id="81" w:author="MARIA LAURA ZOFFOLI" w:date="2024-12-28T12:35:00Z" w16du:dateUtc="2024-12-28T11:35:00Z"/>
        </w:rPr>
      </w:pPr>
      <w:del w:id="82" w:author="MARIA LAURA ZOFFOLI" w:date="2024-12-28T12:18:00Z" w16du:dateUtc="2024-12-28T11:18:00Z">
        <w:r w:rsidDel="00840FF3">
          <w:delTex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w:delText>
        </w:r>
      </w:del>
      <w:del w:id="83" w:author="MARIA LAURA ZOFFOLI" w:date="2024-12-28T12:30:00Z" w16du:dateUtc="2024-12-28T11:30:00Z">
        <w:r w:rsidDel="00F83798">
          <w:delText xml:space="preserve">Despite their ecological importance </w:delText>
        </w:r>
      </w:del>
      <w:del w:id="84" w:author="MARIA LAURA ZOFFOLI" w:date="2024-12-28T12:14:00Z" w16du:dateUtc="2024-12-28T11:14:00Z">
        <w:r w:rsidDel="00102FF4">
          <w:delText>in supporting biodiversity, providing coastal protection, and contributing to nutrient cycling</w:delText>
        </w:r>
      </w:del>
      <w:del w:id="85" w:author="MARIA LAURA ZOFFOLI" w:date="2024-12-28T12:30:00Z" w16du:dateUtc="2024-12-28T11:30:00Z">
        <w:r w:rsidDel="00F83798">
          <w:delText xml:space="preserve">, </w:delText>
        </w:r>
      </w:del>
      <w:del w:id="86" w:author="MARIA LAURA ZOFFOLI" w:date="2024-12-28T12:31:00Z" w16du:dateUtc="2024-12-28T11:31:00Z">
        <w:r w:rsidDel="00F83798">
          <w:delText xml:space="preserve">intertidal </w:delText>
        </w:r>
      </w:del>
      <w:del w:id="87" w:author="MARIA LAURA ZOFFOLI" w:date="2024-12-28T12:30:00Z" w16du:dateUtc="2024-12-28T11:30:00Z">
        <w:r w:rsidDel="00F83798">
          <w:delText xml:space="preserve">habitats </w:delText>
        </w:r>
      </w:del>
      <w:del w:id="88" w:author="MARIA LAURA ZOFFOLI" w:date="2024-12-28T12:31:00Z" w16du:dateUtc="2024-12-28T11:31:00Z">
        <w:r w:rsidDel="00F83798">
          <w:delText xml:space="preserve">remain highly vulnerable. </w:delText>
        </w:r>
      </w:del>
      <w:del w:id="89" w:author="MARIA LAURA ZOFFOLI" w:date="2024-12-28T12:39:00Z" w16du:dateUtc="2024-12-28T11:39:00Z">
        <w:r w:rsidDel="00FC16B9">
          <w:delText xml:space="preserve">Addressing these challenges requires robust management practices, targeted </w:delText>
        </w:r>
        <w:r w:rsidDel="00FC16B9">
          <w:lastRenderedPageBreak/>
          <w:delText>conservation strategies, and ongoing monitoring</w:delText>
        </w:r>
      </w:del>
      <w:r>
        <w:t xml:space="preserve"> to ensure their sustainability and resilience against</w:t>
      </w:r>
      <w:ins w:id="90" w:author="MARIA LAURA ZOFFOLI" w:date="2024-12-28T12:42:00Z" w16du:dateUtc="2024-12-28T11:42:00Z">
        <w:r w:rsidR="00FC16B9">
          <w:t xml:space="preserve"> diverse and evolving</w:t>
        </w:r>
      </w:ins>
      <w:del w:id="91" w:author="MARIA LAURA ZOFFOLI" w:date="2024-12-28T12:42:00Z" w16du:dateUtc="2024-12-28T11:42:00Z">
        <w:r w:rsidDel="00FC16B9">
          <w:delText xml:space="preserve"> future</w:delText>
        </w:r>
      </w:del>
      <w:r>
        <w:t xml:space="preserve"> pressures.</w:t>
      </w:r>
    </w:p>
    <w:p w14:paraId="548233A9" w14:textId="77777777" w:rsidR="00F83798" w:rsidRDefault="00F83798">
      <w:pPr>
        <w:pStyle w:val="BodyText"/>
      </w:pPr>
    </w:p>
    <w:p w14:paraId="1B882B93" w14:textId="77777777" w:rsidR="00A74F0F" w:rsidRDefault="00000000">
      <w:pPr>
        <w:pStyle w:val="Heading3"/>
      </w:pPr>
      <w:bookmarkStart w:id="92" w:name="_Toc186276978"/>
      <w:bookmarkStart w:id="93" w:name="X49a807bfd978b72d335b50fa03a8029c639199b"/>
      <w:r>
        <w:t>1.1.1 Ecological and Socio-Economic importance of Coastal Environments</w:t>
      </w:r>
      <w:bookmarkEnd w:id="92"/>
    </w:p>
    <w:p w14:paraId="51FC7035" w14:textId="77777777" w:rsidR="00A74F0F" w:rsidRDefault="00000000">
      <w:pPr>
        <w:pStyle w:val="FirstParagraph"/>
      </w:pPr>
      <w:r>
        <w:t>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 (Laignel et al., 2023).</w:t>
      </w:r>
    </w:p>
    <w:p w14:paraId="5C6977DF" w14:textId="23ED2B4D" w:rsidR="00A74F0F" w:rsidRDefault="00000000">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w:t>
      </w:r>
      <w:del w:id="94" w:author="MARIA LAURA ZOFFOLI" w:date="2024-12-28T12:44:00Z" w16du:dateUtc="2024-12-28T11:44:00Z">
        <w:r w:rsidDel="00D76844">
          <w:delText>by</w:delText>
        </w:r>
      </w:del>
      <w:ins w:id="95" w:author="MARIA LAURA ZOFFOLI" w:date="2024-12-28T12:44:00Z" w16du:dateUtc="2024-12-28T11:44:00Z">
        <w:r w:rsidR="00D76844">
          <w:t>to</w:t>
        </w:r>
      </w:ins>
      <w:r>
        <w:t xml:space="preserve"> tidal activity, as well as subtidal zones that remain submerged permanently (</w:t>
      </w:r>
      <w:hyperlink w:anchor="fig-CoastalHabitat">
        <w:r w:rsidR="00A74F0F">
          <w:rPr>
            <w:rStyle w:val="Hyperlink"/>
          </w:rPr>
          <w:t>Figure 1.1</w:t>
        </w:r>
      </w:hyperlink>
      <w:r>
        <w:t xml:space="preserve"> ; Laignel et al. </w:t>
      </w:r>
      <w:del w:id="96" w:author="MARIA LAURA ZOFFOLI" w:date="2024-12-28T18:22:00Z" w16du:dateUtc="2024-12-28T17:22:00Z">
        <w:r w:rsidDel="00FB0881">
          <w:delText>(</w:delText>
        </w:r>
      </w:del>
      <w:r>
        <w:t>2023</w:t>
      </w:r>
      <w:del w:id="97" w:author="MARIA LAURA ZOFFOLI" w:date="2024-12-28T18:22:00Z" w16du:dateUtc="2024-12-28T17:22:00Z">
        <w:r w:rsidDel="00FB0881">
          <w:delText>)</w:delText>
        </w:r>
      </w:del>
      <w:r>
        <w:t>).</w:t>
      </w:r>
    </w:p>
    <w:p w14:paraId="55287EF3" w14:textId="77777777" w:rsidR="00A74F0F" w:rsidRDefault="00000000">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w:t>
      </w:r>
      <w:r>
        <w:lastRenderedPageBreak/>
        <w:t>are also exposed to a variety of land-based and marine hazards, including storms, tropical cyclones, storm surges, tsunamis, riverine flooding, shoreline erosion, sea-level rise and biohazards such as algal blooms and pollutants.</w:t>
      </w:r>
    </w:p>
    <w:tbl>
      <w:tblPr>
        <w:tblStyle w:val="Table"/>
        <w:tblW w:w="5000" w:type="pct"/>
        <w:tblLayout w:type="fixed"/>
        <w:tblLook w:val="0000" w:firstRow="0" w:lastRow="0" w:firstColumn="0" w:lastColumn="0" w:noHBand="0" w:noVBand="0"/>
      </w:tblPr>
      <w:tblGrid>
        <w:gridCol w:w="9360"/>
      </w:tblGrid>
      <w:tr w:rsidR="00A74F0F" w14:paraId="14F4486D" w14:textId="77777777">
        <w:tc>
          <w:tcPr>
            <w:tcW w:w="7920" w:type="dxa"/>
          </w:tcPr>
          <w:p w14:paraId="0D9B216C" w14:textId="77777777" w:rsidR="00A74F0F" w:rsidRDefault="00000000">
            <w:pPr>
              <w:pStyle w:val="Compact"/>
              <w:jc w:val="center"/>
            </w:pPr>
            <w:bookmarkStart w:id="98" w:name="fig-CoastalHabitat"/>
            <w:r>
              <w:rPr>
                <w:noProof/>
              </w:rPr>
              <w:drawing>
                <wp:inline distT="0" distB="0" distL="0" distR="0" wp14:anchorId="16BC5F7C" wp14:editId="53A7E78B">
                  <wp:extent cx="5884164" cy="441312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Chapter1/Figs/Picture_habitat/CoastalHabitats_Lowres.png"/>
                          <pic:cNvPicPr>
                            <a:picLocks noChangeAspect="1" noChangeArrowheads="1"/>
                          </pic:cNvPicPr>
                        </pic:nvPicPr>
                        <pic:blipFill>
                          <a:blip r:embed="rId7"/>
                          <a:stretch>
                            <a:fillRect/>
                          </a:stretch>
                        </pic:blipFill>
                        <pic:spPr bwMode="auto">
                          <a:xfrm>
                            <a:off x="0" y="0"/>
                            <a:ext cx="5884164" cy="4413123"/>
                          </a:xfrm>
                          <a:prstGeom prst="rect">
                            <a:avLst/>
                          </a:prstGeom>
                          <a:noFill/>
                          <a:ln w="9525">
                            <a:noFill/>
                            <a:headEnd/>
                            <a:tailEnd/>
                          </a:ln>
                        </pic:spPr>
                      </pic:pic>
                    </a:graphicData>
                  </a:graphic>
                </wp:inline>
              </w:drawing>
            </w:r>
          </w:p>
          <w:p w14:paraId="135DEA5A" w14:textId="77777777" w:rsidR="00A74F0F" w:rsidRDefault="00000000">
            <w:pPr>
              <w:pStyle w:val="ImageCaption"/>
              <w:spacing w:before="200"/>
            </w:pPr>
            <w:r>
              <w:t xml:space="preserve">Figure 1.1: Examples of the diversity of habitat found in coastal environment. </w:t>
            </w:r>
            <w:r>
              <w:rPr>
                <w:b/>
                <w:bCs/>
              </w:rPr>
              <w:t>A</w:t>
            </w:r>
            <w:r>
              <w:t xml:space="preserve">: Upper shore and dunal vegetation of Pen Bron, France, on the 15th of May 2023. </w:t>
            </w:r>
            <w:r>
              <w:rPr>
                <w:b/>
                <w:bCs/>
              </w:rPr>
              <w:t>B</w:t>
            </w:r>
            <w:r>
              <w:t xml:space="preserve">: Rocky shore of the Galician coastaline. Picture took at Baiona, Spain on the 1st of September 2023. </w:t>
            </w:r>
            <w:r>
              <w:rPr>
                <w:b/>
                <w:bCs/>
              </w:rPr>
              <w:t>C</w:t>
            </w:r>
            <w:r>
              <w:t xml:space="preserve">: Tidal flat of the Guadlquivir river, Spain. Picture took near of Trebujena, Spain on the 22nd of March 2023. </w:t>
            </w:r>
            <w:r>
              <w:rPr>
                <w:b/>
                <w:bCs/>
              </w:rPr>
              <w:t>D</w:t>
            </w:r>
            <w:r>
              <w:t>: Submerged seagrass meadows in Greece. Picture took at Nauplie, Greece on the 29th of October 2023.</w:t>
            </w:r>
          </w:p>
        </w:tc>
        <w:bookmarkEnd w:id="98"/>
      </w:tr>
    </w:tbl>
    <w:p w14:paraId="7A8B4D3E" w14:textId="77777777" w:rsidR="00A74F0F" w:rsidRDefault="00000000">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w:t>
      </w:r>
      <w:r>
        <w:lastRenderedPageBreak/>
        <w:t>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14:paraId="4D1F46F2" w14:textId="1E8825E1" w:rsidR="00A74F0F" w:rsidRDefault="00000000">
      <w:pPr>
        <w:pStyle w:val="BodyText"/>
      </w:pPr>
      <w:r>
        <w:t xml:space="preserve">Beyond their role in climate regulation, </w:t>
      </w:r>
      <w:ins w:id="99" w:author="MARIA LAURA ZOFFOLI" w:date="2024-12-28T12:47:00Z" w16du:dateUtc="2024-12-28T11:47:00Z">
        <w:r w:rsidR="00822DFC">
          <w:t>well-functioning</w:t>
        </w:r>
      </w:ins>
      <w:ins w:id="100" w:author="MARIA LAURA ZOFFOLI" w:date="2024-12-28T12:46:00Z" w16du:dateUtc="2024-12-28T11:46:00Z">
        <w:r w:rsidR="00822DFC">
          <w:t xml:space="preserve"> </w:t>
        </w:r>
      </w:ins>
      <w:r>
        <w:t>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p w14:paraId="43F1A2D5" w14:textId="77777777" w:rsidR="00A74F0F" w:rsidRDefault="00000000">
      <w:pPr>
        <w:pStyle w:val="Heading3"/>
      </w:pPr>
      <w:bookmarkStart w:id="101" w:name="_Toc186276979"/>
      <w:bookmarkStart w:id="102" w:name="X497ee3a52e3dbc9441414b127c2e1ee6f23a3da"/>
      <w:bookmarkEnd w:id="93"/>
      <w:r>
        <w:t>1.1.2 Human Activities in Coastal Areas and their Environmental Impacts</w:t>
      </w:r>
      <w:bookmarkEnd w:id="101"/>
    </w:p>
    <w:p w14:paraId="280094F4" w14:textId="77777777" w:rsidR="00A74F0F" w:rsidRDefault="00000000">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w:t>
      </w:r>
      <w:r>
        <w:lastRenderedPageBreak/>
        <w:t>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14:paraId="395F2ABC" w14:textId="1ABCA95E" w:rsidR="00A74F0F" w:rsidRDefault="00000000">
      <w:pPr>
        <w:pStyle w:val="BodyText"/>
      </w:pPr>
      <w:r>
        <w:t xml:space="preserve">Human utilization of coastal areas spans a range of economic and social activities that highlight both the benefits and challenges of these environments. </w:t>
      </w:r>
      <w:r w:rsidR="00A74F0F" w:rsidRPr="00CF5FAF">
        <w:fldChar w:fldCharType="begin"/>
      </w:r>
      <w:r w:rsidR="00A74F0F" w:rsidRPr="00CF5FAF">
        <w:instrText>HYPERLINK "https://blue-economy-observatory.ec.europa.eu/eu-blue-economy-sectors/coastal-tourism_en" \h</w:instrText>
      </w:r>
      <w:r w:rsidR="00A74F0F" w:rsidRPr="00CF5FAF">
        <w:fldChar w:fldCharType="separate"/>
      </w:r>
      <w:r w:rsidR="00A74F0F" w:rsidRPr="00CF5FAF">
        <w:rPr>
          <w:rStyle w:val="Hyperlink"/>
          <w:color w:val="auto"/>
          <w:rPrChange w:id="103" w:author="MARIA LAURA ZOFFOLI" w:date="2024-12-28T16:11:00Z" w16du:dateUtc="2024-12-28T15:11:00Z">
            <w:rPr>
              <w:rStyle w:val="Hyperlink"/>
            </w:rPr>
          </w:rPrChange>
        </w:rPr>
        <w:t>Coastal tourism</w:t>
      </w:r>
      <w:r w:rsidR="00A74F0F" w:rsidRPr="00CF5FAF">
        <w:rPr>
          <w:rStyle w:val="Hyperlink"/>
          <w:color w:val="auto"/>
          <w:rPrChange w:id="104" w:author="MARIA LAURA ZOFFOLI" w:date="2024-12-28T16:11:00Z" w16du:dateUtc="2024-12-28T15:11:00Z">
            <w:rPr>
              <w:rStyle w:val="Hyperlink"/>
            </w:rPr>
          </w:rPrChange>
        </w:rPr>
        <w:fldChar w:fldCharType="end"/>
      </w:r>
      <w:r>
        <w:t xml:space="preserve"> is a significant driver of economic growth, particularly in regions like the European Union (EU). In 2021, the EU’s coastal tourism sector generated approximately €49.9 billion in Gross Value Added (GVA) and employed around 1.9 million people. </w:t>
      </w:r>
      <w:r w:rsidR="00A74F0F" w:rsidRPr="00CF5FAF">
        <w:fldChar w:fldCharType="begin"/>
      </w:r>
      <w:r w:rsidR="00A74F0F" w:rsidRPr="00CF5FAF">
        <w:instrText>HYPERLINK "https://www.reuters.com/business/environment/aquafarming-becomes-main-global-source-fish-un-food-agency-says-2024-06-07" \h</w:instrText>
      </w:r>
      <w:r w:rsidR="00A74F0F" w:rsidRPr="00CF5FAF">
        <w:fldChar w:fldCharType="separate"/>
      </w:r>
      <w:r w:rsidR="00A74F0F" w:rsidRPr="00CF5FAF">
        <w:rPr>
          <w:rStyle w:val="Hyperlink"/>
          <w:color w:val="auto"/>
          <w:rPrChange w:id="105" w:author="MARIA LAURA ZOFFOLI" w:date="2024-12-28T16:11:00Z" w16du:dateUtc="2024-12-28T15:11:00Z">
            <w:rPr>
              <w:rStyle w:val="Hyperlink"/>
            </w:rPr>
          </w:rPrChange>
        </w:rPr>
        <w:t>Coastal fishing</w:t>
      </w:r>
      <w:r w:rsidR="00A74F0F" w:rsidRPr="00CF5FAF">
        <w:rPr>
          <w:rStyle w:val="Hyperlink"/>
          <w:color w:val="auto"/>
          <w:rPrChange w:id="106" w:author="MARIA LAURA ZOFFOLI" w:date="2024-12-28T16:11:00Z" w16du:dateUtc="2024-12-28T15:11:00Z">
            <w:rPr>
              <w:rStyle w:val="Hyperlink"/>
            </w:rPr>
          </w:rPrChange>
        </w:rPr>
        <w:fldChar w:fldCharType="end"/>
      </w:r>
      <w:r>
        <w:t xml:space="preserve"> and aquaculture are vital components of the global economy, providing employment to millions and contributing significantly to food security. In 2022, the combined global production of fisheries and aquaculture reached a record 223.2 million </w:t>
      </w:r>
      <w:del w:id="107" w:author="MARIA LAURA ZOFFOLI" w:date="2024-12-28T16:11:00Z" w16du:dateUtc="2024-12-28T15:11:00Z">
        <w:r w:rsidDel="00CF5FAF">
          <w:delText>tonnes</w:delText>
        </w:r>
      </w:del>
      <w:ins w:id="108" w:author="MARIA LAURA ZOFFOLI" w:date="2024-12-28T16:11:00Z" w16du:dateUtc="2024-12-28T15:11:00Z">
        <w:r w:rsidR="00CF5FAF">
          <w:t>tons</w:t>
        </w:r>
      </w:ins>
      <w:r>
        <w:t xml:space="preserve">, with aquaculture alone producing an unprecedented 130.9 million </w:t>
      </w:r>
      <w:del w:id="109" w:author="MARIA LAURA ZOFFOLI" w:date="2024-12-28T16:11:00Z" w16du:dateUtc="2024-12-28T15:11:00Z">
        <w:r w:rsidDel="008455FE">
          <w:delText>tonnes</w:delText>
        </w:r>
      </w:del>
      <w:ins w:id="110" w:author="MARIA LAURA ZOFFOLI" w:date="2024-12-28T16:11:00Z" w16du:dateUtc="2024-12-28T15:11:00Z">
        <w:r w:rsidR="008455FE">
          <w:t>tons</w:t>
        </w:r>
      </w:ins>
      <w:r>
        <w:t xml:space="preserve">. Notably, for the first time, aquaculture surpassed wild capture in aquatic animal production, accounting for 51% of the total. Additionally, </w:t>
      </w:r>
      <w:r w:rsidR="00A74F0F" w:rsidRPr="008455FE">
        <w:fldChar w:fldCharType="begin"/>
      </w:r>
      <w:r w:rsidR="00A74F0F" w:rsidRPr="008455FE">
        <w:instrText>HYPERLINK "https://maritime-union.org/how-much-trade-is-maritime/?utm_source=chatgpt.com" \h</w:instrText>
      </w:r>
      <w:r w:rsidR="00A74F0F" w:rsidRPr="008455FE">
        <w:fldChar w:fldCharType="separate"/>
      </w:r>
      <w:r w:rsidR="00A74F0F" w:rsidRPr="008455FE">
        <w:rPr>
          <w:rStyle w:val="Hyperlink"/>
          <w:color w:val="auto"/>
          <w:rPrChange w:id="111" w:author="MARIA LAURA ZOFFOLI" w:date="2024-12-28T16:12:00Z" w16du:dateUtc="2024-12-28T15:12:00Z">
            <w:rPr>
              <w:rStyle w:val="Hyperlink"/>
            </w:rPr>
          </w:rPrChange>
        </w:rPr>
        <w:t>maritime shipping</w:t>
      </w:r>
      <w:r w:rsidR="00A74F0F" w:rsidRPr="008455FE">
        <w:rPr>
          <w:rStyle w:val="Hyperlink"/>
          <w:color w:val="auto"/>
          <w:rPrChange w:id="112" w:author="MARIA LAURA ZOFFOLI" w:date="2024-12-28T16:12:00Z" w16du:dateUtc="2024-12-28T15:12:00Z">
            <w:rPr>
              <w:rStyle w:val="Hyperlink"/>
            </w:rPr>
          </w:rPrChange>
        </w:rPr>
        <w:fldChar w:fldCharType="end"/>
      </w:r>
      <w:r>
        <w:t xml:space="preserve"> 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14:paraId="2861C94C" w14:textId="77777777" w:rsidR="008455FE" w:rsidRDefault="00000000">
      <w:pPr>
        <w:pStyle w:val="BodyText"/>
        <w:rPr>
          <w:ins w:id="113" w:author="MARIA LAURA ZOFFOLI" w:date="2024-12-28T16:16:00Z" w16du:dateUtc="2024-12-28T15:16:00Z"/>
        </w:rPr>
      </w:pPr>
      <w:r>
        <w:t xml:space="preserve">For instance, marine shipping contributes about 3% of global greenhouse gas emissions, a figure projected to rise by up to 50% by mid-century if stringent measures are not implemented (Jasper Faber, 2021). Additionally, shipping activities lead to </w:t>
      </w:r>
      <w:r>
        <w:lastRenderedPageBreak/>
        <w:t>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 (</w:t>
      </w:r>
      <w:del w:id="114" w:author="MARIA LAURA ZOFFOLI" w:date="2024-12-28T16:15:00Z" w16du:dateUtc="2024-12-28T15:15:00Z">
        <w:r w:rsidDel="008455FE">
          <w:delText>(</w:delText>
        </w:r>
      </w:del>
      <w:r>
        <w:t>ITOPF</w:t>
      </w:r>
      <w:del w:id="115" w:author="MARIA LAURA ZOFFOLI" w:date="2024-12-28T16:15:00Z" w16du:dateUtc="2024-12-28T15:15:00Z">
        <w:r w:rsidDel="008455FE">
          <w:delText>)</w:delText>
        </w:r>
      </w:del>
      <w:r>
        <w:t xml:space="preserve">, 2023). While historical trends show a reduction in large spills, from over 20 per year in the 1970s to about 1.3 per year in recent decades, incidents such as the spill </w:t>
      </w:r>
      <w:del w:id="116" w:author="MARIA LAURA ZOFFOLI" w:date="2024-12-28T16:15:00Z" w16du:dateUtc="2024-12-28T15:15:00Z">
        <w:r w:rsidDel="008455FE">
          <w:delText>occured</w:delText>
        </w:r>
      </w:del>
      <w:ins w:id="117" w:author="MARIA LAURA ZOFFOLI" w:date="2024-12-28T16:15:00Z" w16du:dateUtc="2024-12-28T15:15:00Z">
        <w:r w:rsidR="008455FE">
          <w:t>occurred</w:t>
        </w:r>
      </w:ins>
      <w:r>
        <w:t xml:space="preserve">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w:t>
      </w:r>
    </w:p>
    <w:p w14:paraId="39F72419" w14:textId="0CE3982C" w:rsidR="008455FE" w:rsidRDefault="00000000" w:rsidP="008455FE">
      <w:pPr>
        <w:pStyle w:val="BodyText"/>
        <w:ind w:firstLine="0"/>
        <w:rPr>
          <w:ins w:id="118" w:author="MARIA LAURA ZOFFOLI" w:date="2024-12-28T16:18:00Z" w16du:dateUtc="2024-12-28T15:18:00Z"/>
        </w:rPr>
      </w:pPr>
      <w:r>
        <w:t xml:space="preserve">The expansion of aquaculture operations often </w:t>
      </w:r>
      <w:del w:id="119" w:author="MARIA LAURA ZOFFOLI" w:date="2024-12-28T16:23:00Z" w16du:dateUtc="2024-12-28T15:23:00Z">
        <w:r w:rsidDel="00723CCF">
          <w:delText>necessitates the conversion of</w:delText>
        </w:r>
      </w:del>
      <w:ins w:id="120" w:author="MARIA LAURA ZOFFOLI" w:date="2024-12-28T16:23:00Z" w16du:dateUtc="2024-12-28T15:23:00Z">
        <w:r w:rsidR="00723CCF">
          <w:t>involve</w:t>
        </w:r>
      </w:ins>
      <w:ins w:id="121" w:author="MARIA LAURA ZOFFOLI" w:date="2024-12-28T16:24:00Z" w16du:dateUtc="2024-12-28T15:24:00Z">
        <w:r w:rsidR="00723CCF">
          <w:t>s converting</w:t>
        </w:r>
      </w:ins>
      <w:r>
        <w:t xml:space="preserve"> coastal wetlands</w:t>
      </w:r>
      <w:del w:id="122" w:author="MARIA LAURA ZOFFOLI" w:date="2024-12-28T16:24:00Z" w16du:dateUtc="2024-12-28T15:24:00Z">
        <w:r w:rsidDel="00723CCF">
          <w:delText>,</w:delText>
        </w:r>
      </w:del>
      <w:r>
        <w:t xml:space="preserve"> </w:t>
      </w:r>
      <w:del w:id="123" w:author="MARIA LAURA ZOFFOLI" w:date="2024-12-28T16:24:00Z" w16du:dateUtc="2024-12-28T15:24:00Z">
        <w:r w:rsidDel="00723CCF">
          <w:delText xml:space="preserve">particularly mangroves, </w:delText>
        </w:r>
      </w:del>
      <w:r>
        <w:t>into fish or shrimp ponds</w:t>
      </w:r>
      <w:ins w:id="124" w:author="MARIA LAURA ZOFFOLI" w:date="2024-12-28T16:24:00Z" w16du:dateUtc="2024-12-28T15:24:00Z">
        <w:r w:rsidR="00723CCF">
          <w:t xml:space="preserve"> or </w:t>
        </w:r>
        <w:r w:rsidR="00723CCF">
          <w:lastRenderedPageBreak/>
          <w:t>constructing structures over mudflats</w:t>
        </w:r>
      </w:ins>
      <w:r>
        <w:t xml:space="preserve">. </w:t>
      </w:r>
      <w:ins w:id="125" w:author="MARIA LAURA ZOFFOLI" w:date="2024-12-28T16:20:00Z" w16du:dateUtc="2024-12-28T15:20:00Z">
        <w:r w:rsidR="00723CCF">
          <w:t>These activities usually conflict</w:t>
        </w:r>
      </w:ins>
      <w:ins w:id="126" w:author="MARIA LAURA ZOFFOLI" w:date="2024-12-28T16:24:00Z" w16du:dateUtc="2024-12-28T15:24:00Z">
        <w:r w:rsidR="00723CCF">
          <w:t xml:space="preserve"> </w:t>
        </w:r>
      </w:ins>
      <w:ins w:id="127" w:author="MARIA LAURA ZOFFOLI" w:date="2024-12-28T16:20:00Z" w16du:dateUtc="2024-12-28T15:20:00Z">
        <w:r w:rsidR="00723CCF">
          <w:t>with ecosystem conservation</w:t>
        </w:r>
      </w:ins>
      <w:ins w:id="128" w:author="MARIA LAURA ZOFFOLI" w:date="2024-12-28T16:25:00Z" w16du:dateUtc="2024-12-28T15:25:00Z">
        <w:r w:rsidR="00723CCF">
          <w:t>, as both uses</w:t>
        </w:r>
      </w:ins>
      <w:ins w:id="129" w:author="MARIA LAURA ZOFFOLI" w:date="2024-12-28T16:20:00Z" w16du:dateUtc="2024-12-28T15:20:00Z">
        <w:r w:rsidR="00723CCF">
          <w:t xml:space="preserve"> </w:t>
        </w:r>
      </w:ins>
      <w:ins w:id="130" w:author="MARIA LAURA ZOFFOLI" w:date="2024-12-28T16:25:00Z" w16du:dateUtc="2024-12-28T15:25:00Z">
        <w:r w:rsidR="00723CCF">
          <w:t>compete for limited space</w:t>
        </w:r>
      </w:ins>
      <w:ins w:id="131" w:author="MARIA LAURA ZOFFOLI" w:date="2024-12-28T16:21:00Z" w16du:dateUtc="2024-12-28T15:21:00Z">
        <w:r w:rsidR="00723CCF">
          <w:t>.</w:t>
        </w:r>
      </w:ins>
      <w:ins w:id="132" w:author="MARIA LAURA ZOFFOLI" w:date="2024-12-28T16:19:00Z" w16du:dateUtc="2024-12-28T15:19:00Z">
        <w:r w:rsidR="00723CCF">
          <w:t xml:space="preserve"> </w:t>
        </w:r>
      </w:ins>
      <w:ins w:id="133" w:author="MARIA LAURA ZOFFOLI" w:date="2024-12-28T16:21:00Z" w16du:dateUtc="2024-12-28T15:21:00Z">
        <w:r w:rsidR="00723CCF">
          <w:t>C</w:t>
        </w:r>
        <w:r w:rsidR="00723CCF">
          <w:t xml:space="preserve">hange </w:t>
        </w:r>
        <w:r w:rsidR="00723CCF">
          <w:t xml:space="preserve">of </w:t>
        </w:r>
      </w:ins>
      <w:del w:id="134" w:author="MARIA LAURA ZOFFOLI" w:date="2024-12-28T16:20:00Z" w16du:dateUtc="2024-12-28T15:20:00Z">
        <w:r w:rsidDel="00723CCF">
          <w:delText>This l</w:delText>
        </w:r>
      </w:del>
      <w:ins w:id="135" w:author="MARIA LAURA ZOFFOLI" w:date="2024-12-28T16:21:00Z" w16du:dateUtc="2024-12-28T15:21:00Z">
        <w:r w:rsidR="00723CCF">
          <w:t>l</w:t>
        </w:r>
      </w:ins>
      <w:r>
        <w:t xml:space="preserve">and-use </w:t>
      </w:r>
      <w:del w:id="136" w:author="MARIA LAURA ZOFFOLI" w:date="2024-12-28T16:21:00Z" w16du:dateUtc="2024-12-28T15:21:00Z">
        <w:r w:rsidDel="00723CCF">
          <w:delText xml:space="preserve">change </w:delText>
        </w:r>
      </w:del>
      <w:ins w:id="137" w:author="MARIA LAURA ZOFFOLI" w:date="2024-12-28T16:25:00Z" w16du:dateUtc="2024-12-28T15:25:00Z">
        <w:r w:rsidR="00723CCF">
          <w:t>into</w:t>
        </w:r>
      </w:ins>
      <w:ins w:id="138" w:author="MARIA LAURA ZOFFOLI" w:date="2024-12-28T16:19:00Z" w16du:dateUtc="2024-12-28T15:19:00Z">
        <w:r w:rsidR="00723CCF">
          <w:t xml:space="preserve"> aquaculture facilities </w:t>
        </w:r>
      </w:ins>
      <w:r>
        <w:t xml:space="preserve">reduces the availability of essential nursery habitats for marine species and diminishes the ecosystem services provided by </w:t>
      </w:r>
      <w:ins w:id="139" w:author="MARIA LAURA ZOFFOLI" w:date="2024-12-28T16:25:00Z" w16du:dateUtc="2024-12-28T15:25:00Z">
        <w:r w:rsidR="00723CCF">
          <w:t xml:space="preserve">these </w:t>
        </w:r>
      </w:ins>
      <w:ins w:id="140" w:author="MARIA LAURA ZOFFOLI" w:date="2024-12-28T16:26:00Z" w16du:dateUtc="2024-12-28T15:26:00Z">
        <w:r w:rsidR="00723CCF">
          <w:t xml:space="preserve">natural </w:t>
        </w:r>
      </w:ins>
      <w:ins w:id="141" w:author="MARIA LAURA ZOFFOLI" w:date="2024-12-28T16:25:00Z" w16du:dateUtc="2024-12-28T15:25:00Z">
        <w:r w:rsidR="00723CCF">
          <w:t>habitats</w:t>
        </w:r>
      </w:ins>
      <w:del w:id="142" w:author="MARIA LAURA ZOFFOLI" w:date="2024-12-28T16:25:00Z" w16du:dateUtc="2024-12-28T15:25:00Z">
        <w:r w:rsidDel="00723CCF">
          <w:delText>mangroves</w:delText>
        </w:r>
      </w:del>
      <w:r>
        <w:t xml:space="preserve">, such as carbon sequestration, shoreline stabilization, and water filtration. </w:t>
      </w:r>
      <w:ins w:id="143" w:author="MARIA LAURA ZOFFOLI" w:date="2024-12-28T16:27:00Z" w16du:dateUtc="2024-12-28T15:27:00Z">
        <w:r w:rsidR="00EC437B">
          <w:t xml:space="preserve"> </w:t>
        </w:r>
      </w:ins>
      <w:r>
        <w:t xml:space="preserve">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w:t>
      </w:r>
    </w:p>
    <w:p w14:paraId="12F73CD3" w14:textId="2F891BAA" w:rsidR="00A74F0F" w:rsidRDefault="00000000" w:rsidP="008455FE">
      <w:pPr>
        <w:pStyle w:val="BodyText"/>
        <w:ind w:firstLine="0"/>
        <w:pPrChange w:id="144" w:author="MARIA LAURA ZOFFOLI" w:date="2024-12-28T16:16:00Z" w16du:dateUtc="2024-12-28T15:16:00Z">
          <w:pPr>
            <w:pStyle w:val="BodyText"/>
          </w:pPr>
        </w:pPrChange>
      </w:pPr>
      <w:r>
        <w:t>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14:paraId="31E52BEB" w14:textId="77777777" w:rsidR="00A74F0F" w:rsidRDefault="00000000">
      <w:pPr>
        <w:pStyle w:val="Heading3"/>
      </w:pPr>
      <w:bookmarkStart w:id="145" w:name="_Toc186276980"/>
      <w:bookmarkStart w:id="146" w:name="tidal-flats"/>
      <w:bookmarkEnd w:id="102"/>
      <w:r>
        <w:t>1.1.3 Tidal flats</w:t>
      </w:r>
      <w:bookmarkEnd w:id="145"/>
    </w:p>
    <w:p w14:paraId="3FD291DD" w14:textId="77777777" w:rsidR="00A74F0F" w:rsidRDefault="00000000">
      <w:pPr>
        <w:pStyle w:val="FirstParagraph"/>
      </w:pPr>
      <w:r>
        <w:t xml:space="preserve">The intertidal zone refers to the coastal area between the high and low tide marks, characterized by periodic exposure and submersion due to tidal cycles. This dynamic </w:t>
      </w:r>
      <w:r>
        <w:lastRenderedPageBreak/>
        <w:t>zone forms the interface between terrestrial and marine ecosystems and is influenced by complex physical, chemical, and biological processes.</w:t>
      </w:r>
    </w:p>
    <w:p w14:paraId="0C32ADAB" w14:textId="77777777" w:rsidR="00A74F0F" w:rsidRDefault="00000000">
      <w:pPr>
        <w:pStyle w:val="BodyText"/>
      </w:pPr>
      <w:r>
        <w:t>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 (Arkema et al., 2013; Hassan et al., 2005), rising sea levels (Lovelock et al., 2017; Passeri et al., 2015), coastal erosion (Nicholls et al., 2007), decreased sediment input from rivers (Blum and Roberts, 2009), and the subsidence and compaction of coastal sediments (Minderhoud et al., 2020).</w:t>
      </w:r>
    </w:p>
    <w:p w14:paraId="0F3D3F8F" w14:textId="2B590D7B" w:rsidR="00A74F0F" w:rsidRDefault="00000000">
      <w:pPr>
        <w:pStyle w:val="BodyText"/>
      </w:pPr>
      <w:r>
        <w:t xml:space="preserve">Globally, tidal flats are experiencing significant declines in extent due to both natural and anthropogenic factors. </w:t>
      </w:r>
      <w:del w:id="147" w:author="MARIA LAURA ZOFFOLI" w:date="2024-12-28T16:33:00Z" w16du:dateUtc="2024-12-28T15:33:00Z">
        <w:r w:rsidDel="00A73F12">
          <w:delText xml:space="preserve">Nicholas J. </w:delText>
        </w:r>
      </w:del>
      <w:r>
        <w:t>Murray et al. (2019a) using a satellite time</w:t>
      </w:r>
      <w:ins w:id="148" w:author="MARIA LAURA ZOFFOLI" w:date="2024-12-28T16:32:00Z" w16du:dateUtc="2024-12-28T15:32:00Z">
        <w:r w:rsidR="00B36F52">
          <w:t xml:space="preserve"> </w:t>
        </w:r>
      </w:ins>
      <w:r>
        <w:t>serie</w:t>
      </w:r>
      <w:ins w:id="149" w:author="MARIA LAURA ZOFFOLI" w:date="2024-12-28T16:32:00Z" w16du:dateUtc="2024-12-28T15:32:00Z">
        <w:r w:rsidR="00B36F52">
          <w:t>s</w:t>
        </w:r>
      </w:ins>
      <w:r>
        <w:t xml:space="preserve"> </w:t>
      </w:r>
      <w:del w:id="150" w:author="MARIA LAURA ZOFFOLI" w:date="2024-12-28T16:32:00Z" w16du:dateUtc="2024-12-28T15:32:00Z">
        <w:r w:rsidDel="00B36F52">
          <w:delText xml:space="preserve">from 1984 to 2016 </w:delText>
        </w:r>
      </w:del>
      <w:r>
        <w:t xml:space="preserve">have shown that tidal flats have declined by approximately 16% </w:t>
      </w:r>
      <w:ins w:id="151" w:author="MARIA LAURA ZOFFOLI" w:date="2024-12-28T16:32:00Z" w16du:dateUtc="2024-12-28T15:32:00Z">
        <w:r w:rsidR="00B36F52">
          <w:t>from 1984 to 2016</w:t>
        </w:r>
      </w:ins>
      <w:del w:id="152" w:author="MARIA LAURA ZOFFOLI" w:date="2024-12-28T16:32:00Z" w16du:dateUtc="2024-12-28T15:32:00Z">
        <w:r w:rsidDel="00B36F52">
          <w:delText>over this period</w:delText>
        </w:r>
      </w:del>
      <w:r>
        <w:t>, representing a net loss of over 20,000 km² (</w:t>
      </w:r>
      <w:hyperlink w:anchor="fig-TidalFlats">
        <w:r w:rsidR="00A74F0F">
          <w:rPr>
            <w:rStyle w:val="Hyperlink"/>
          </w:rPr>
          <w:t>Figure 1.2</w:t>
        </w:r>
      </w:hyperlink>
      <w:r>
        <w:t>).</w:t>
      </w:r>
    </w:p>
    <w:tbl>
      <w:tblPr>
        <w:tblStyle w:val="Table"/>
        <w:tblW w:w="5000" w:type="pct"/>
        <w:tblLayout w:type="fixed"/>
        <w:tblLook w:val="0000" w:firstRow="0" w:lastRow="0" w:firstColumn="0" w:lastColumn="0" w:noHBand="0" w:noVBand="0"/>
      </w:tblPr>
      <w:tblGrid>
        <w:gridCol w:w="9360"/>
      </w:tblGrid>
      <w:tr w:rsidR="00A74F0F" w14:paraId="1DBCE5E4" w14:textId="77777777">
        <w:tc>
          <w:tcPr>
            <w:tcW w:w="7920" w:type="dxa"/>
          </w:tcPr>
          <w:p w14:paraId="3BBBFA89" w14:textId="77777777" w:rsidR="00A74F0F" w:rsidRDefault="00000000">
            <w:pPr>
              <w:pStyle w:val="Compact"/>
              <w:jc w:val="center"/>
            </w:pPr>
            <w:bookmarkStart w:id="153" w:name="fig-TidalFlats"/>
            <w:r>
              <w:rPr>
                <w:noProof/>
              </w:rPr>
              <w:lastRenderedPageBreak/>
              <w:drawing>
                <wp:inline distT="0" distB="0" distL="0" distR="0" wp14:anchorId="6B6AB4FB" wp14:editId="77ADFA31">
                  <wp:extent cx="4754880" cy="3556397"/>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Chapter1/Figs/Murray_Tidalflats.png"/>
                          <pic:cNvPicPr>
                            <a:picLocks noChangeAspect="1" noChangeArrowheads="1"/>
                          </pic:cNvPicPr>
                        </pic:nvPicPr>
                        <pic:blipFill>
                          <a:blip r:embed="rId8"/>
                          <a:stretch>
                            <a:fillRect/>
                          </a:stretch>
                        </pic:blipFill>
                        <pic:spPr bwMode="auto">
                          <a:xfrm>
                            <a:off x="0" y="0"/>
                            <a:ext cx="4754880" cy="3556397"/>
                          </a:xfrm>
                          <a:prstGeom prst="rect">
                            <a:avLst/>
                          </a:prstGeom>
                          <a:noFill/>
                          <a:ln w="9525">
                            <a:noFill/>
                            <a:headEnd/>
                            <a:tailEnd/>
                          </a:ln>
                        </pic:spPr>
                      </pic:pic>
                    </a:graphicData>
                  </a:graphic>
                </wp:inline>
              </w:drawing>
            </w:r>
          </w:p>
          <w:p w14:paraId="35872C57" w14:textId="68F5B519" w:rsidR="00A74F0F" w:rsidRDefault="00000000">
            <w:pPr>
              <w:pStyle w:val="ImageCaption"/>
              <w:spacing w:before="200"/>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 </w:t>
            </w:r>
            <w:del w:id="154" w:author="MARIA LAURA ZOFFOLI" w:date="2024-12-28T16:33:00Z" w16du:dateUtc="2024-12-28T15:33:00Z">
              <w:r w:rsidDel="00A73F12">
                <w:delText xml:space="preserve">Nicholas J. </w:delText>
              </w:r>
            </w:del>
            <w:r>
              <w:t>Murray et al. (2019a)</w:t>
            </w:r>
          </w:p>
        </w:tc>
        <w:bookmarkEnd w:id="153"/>
      </w:tr>
    </w:tbl>
    <w:p w14:paraId="72CC1EF6" w14:textId="59915280" w:rsidR="00A74F0F" w:rsidRDefault="00000000">
      <w:pPr>
        <w:pStyle w:val="BodyText"/>
      </w:pPr>
      <w:r>
        <w:t>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 (</w:t>
      </w:r>
      <w:del w:id="155" w:author="MARIA LAURA ZOFFOLI" w:date="2024-12-28T16:33:00Z" w16du:dateUtc="2024-12-28T15:33:00Z">
        <w:r w:rsidDel="00A73F12">
          <w:delText xml:space="preserve">Nicholas J. </w:delText>
        </w:r>
      </w:del>
      <w:r>
        <w:t>Murray et al., 2019a).</w:t>
      </w:r>
    </w:p>
    <w:p w14:paraId="1BCCB9FB" w14:textId="77777777" w:rsidR="00A74F0F" w:rsidRDefault="00000000">
      <w:pPr>
        <w:pStyle w:val="BodyText"/>
      </w:pPr>
      <w:r>
        <w:t>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14:paraId="18079A58" w14:textId="77777777" w:rsidR="00A74F0F" w:rsidRDefault="00000000">
      <w:pPr>
        <w:pStyle w:val="Heading4"/>
      </w:pPr>
      <w:bookmarkStart w:id="156" w:name="X57afbca97e10b713a177f4d5f1d3aa412cb80c0"/>
      <w:r>
        <w:lastRenderedPageBreak/>
        <w:t>1.1.3.1 Bacillariophyceae, Euglenida and Cyanophyceae</w:t>
      </w:r>
    </w:p>
    <w:p w14:paraId="76B8D25F" w14:textId="4678307A" w:rsidR="00A74F0F" w:rsidRDefault="00000000">
      <w:pPr>
        <w:pStyle w:val="FirstParagraph"/>
      </w:pPr>
      <w:r>
        <w:t xml:space="preserve">Within estuarine biological communities, </w:t>
      </w:r>
      <w:del w:id="157" w:author="MARIA LAURA ZOFFOLI" w:date="2024-12-28T16:44:00Z" w16du:dateUtc="2024-12-28T15:44:00Z">
        <w:r w:rsidDel="00CA4B73">
          <w:delText xml:space="preserve">the </w:delText>
        </w:r>
      </w:del>
      <w:r>
        <w:t xml:space="preserve">microphytobenthos (MPB) can contribute up to 50% of total primary production (N-Uptake, 1999). This assemblage comprises unicellular algae—particularly epipsammic diatoms (associated with sand grains) and epipelic diatoms (free and motile within muddy sediments, </w:t>
      </w:r>
      <w:hyperlink w:anchor="fig-MPBpictures">
        <w:r w:rsidR="00A74F0F">
          <w:rPr>
            <w:rStyle w:val="Hyperlink"/>
          </w:rPr>
          <w:t>Figure 1.3</w:t>
        </w:r>
      </w:hyperlink>
      <w:r>
        <w:t xml:space="preserve"> B)—as well as cyanobacteria and euglenids (MacIntyre et al., 1996). These organisms proliferate on sediment surfaces during low tide (Kelly et al., 2001), colonizing intertidal superficial sediments and forming biofilms (</w:t>
      </w:r>
      <w:hyperlink w:anchor="fig-MPBpictures">
        <w:r w:rsidR="00A74F0F">
          <w:rPr>
            <w:rStyle w:val="Hyperlink"/>
          </w:rPr>
          <w:t>Figure 1.3</w:t>
        </w:r>
      </w:hyperlink>
      <w:r>
        <w:t xml:space="preserve"> A) that can extend over several square kilometers (Benyoucef et al., 2014).</w:t>
      </w:r>
    </w:p>
    <w:tbl>
      <w:tblPr>
        <w:tblStyle w:val="Table"/>
        <w:tblW w:w="5000" w:type="pct"/>
        <w:tblLayout w:type="fixed"/>
        <w:tblLook w:val="0000" w:firstRow="0" w:lastRow="0" w:firstColumn="0" w:lastColumn="0" w:noHBand="0" w:noVBand="0"/>
      </w:tblPr>
      <w:tblGrid>
        <w:gridCol w:w="9360"/>
      </w:tblGrid>
      <w:tr w:rsidR="00A74F0F" w14:paraId="4C4A7E62" w14:textId="77777777">
        <w:tc>
          <w:tcPr>
            <w:tcW w:w="7920" w:type="dxa"/>
          </w:tcPr>
          <w:p w14:paraId="2B6B6D64" w14:textId="77777777" w:rsidR="00A74F0F" w:rsidRDefault="00000000">
            <w:pPr>
              <w:pStyle w:val="Compact"/>
              <w:jc w:val="center"/>
            </w:pPr>
            <w:bookmarkStart w:id="158" w:name="fig-MPBpictures"/>
            <w:r>
              <w:rPr>
                <w:noProof/>
              </w:rPr>
              <w:drawing>
                <wp:inline distT="0" distB="0" distL="0" distR="0" wp14:anchorId="68641120" wp14:editId="61F1E50B">
                  <wp:extent cx="5943600" cy="23596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Chapter1/Figs/MPB/MPB_pictures.png"/>
                          <pic:cNvPicPr>
                            <a:picLocks noChangeAspect="1" noChangeArrowheads="1"/>
                          </pic:cNvPicPr>
                        </pic:nvPicPr>
                        <pic:blipFill>
                          <a:blip r:embed="rId9"/>
                          <a:stretch>
                            <a:fillRect/>
                          </a:stretch>
                        </pic:blipFill>
                        <pic:spPr bwMode="auto">
                          <a:xfrm>
                            <a:off x="0" y="0"/>
                            <a:ext cx="5943600" cy="2359609"/>
                          </a:xfrm>
                          <a:prstGeom prst="rect">
                            <a:avLst/>
                          </a:prstGeom>
                          <a:noFill/>
                          <a:ln w="9525">
                            <a:noFill/>
                            <a:headEnd/>
                            <a:tailEnd/>
                          </a:ln>
                        </pic:spPr>
                      </pic:pic>
                    </a:graphicData>
                  </a:graphic>
                </wp:inline>
              </w:drawing>
            </w:r>
          </w:p>
          <w:p w14:paraId="535057F0" w14:textId="77777777" w:rsidR="00A74F0F" w:rsidRDefault="00000000">
            <w:pPr>
              <w:pStyle w:val="ImageCaption"/>
              <w:spacing w:before="200"/>
            </w:pPr>
            <w:r>
              <w:t xml:space="preserve">Figure 1.3: Picture of the sampling of microphytobenthos biofilm in the Guadalquivir river, on the 22nd of March 2023 (A) and a single diatoms cell (B), likely </w:t>
            </w:r>
            <w:r>
              <w:rPr>
                <w:iCs/>
              </w:rPr>
              <w:t>Navicula spp.</w:t>
            </w:r>
            <w:r>
              <w:t xml:space="preserve"> took using a scanning transmission electron microscope by Alexandre Barnett.</w:t>
            </w:r>
          </w:p>
        </w:tc>
        <w:bookmarkEnd w:id="158"/>
      </w:tr>
    </w:tbl>
    <w:p w14:paraId="60DF5A87" w14:textId="6FC22BEE" w:rsidR="00A74F0F" w:rsidRDefault="00000000">
      <w:pPr>
        <w:pStyle w:val="BodyText"/>
      </w:pPr>
      <w:r>
        <w:t xml:space="preserve">The MPB fulfills both structural and trophic functions within intertidal mudflats. Structurally, microphytobenthic biofilms decelerate sediment resuspension and enhance mudflat stability by mitigating erosive processes (Decho, 2000). Trophically, they serve as a food resource for deposit-feeding and suspension-feeding invertebrates (Miller et al., 1996). </w:t>
      </w:r>
      <w:del w:id="159" w:author="MARIA LAURA ZOFFOLI" w:date="2024-12-28T16:45:00Z" w16du:dateUtc="2024-12-28T15:45:00Z">
        <w:r w:rsidDel="00CA4B73">
          <w:delText xml:space="preserve">The </w:delText>
        </w:r>
      </w:del>
      <w:r>
        <w:t xml:space="preserve">MPB forms the foundation of various food chains, being consumed at low tide by organisms ranging from gastropods (Savelli et al., 2018) to shorebirds (Drouet et al., 2015). Additionally, at high tide, tidal currents and waves can </w:t>
      </w:r>
      <w:r>
        <w:lastRenderedPageBreak/>
        <w:t xml:space="preserve">resuspend </w:t>
      </w:r>
      <w:del w:id="160" w:author="MARIA LAURA ZOFFOLI" w:date="2024-12-28T16:46:00Z" w16du:dateUtc="2024-12-28T15:46:00Z">
        <w:r w:rsidDel="00CA4B73">
          <w:delText xml:space="preserve">the </w:delText>
        </w:r>
      </w:del>
      <w:r>
        <w:t>MPB, making it available in the water column for suspension feeders and facilitating the export of a portion of its biomass to adjacent ecosystems (De Jorge and Van Beusekom, 1995; Decottignies et al., 2007).</w:t>
      </w:r>
    </w:p>
    <w:p w14:paraId="73A0E094" w14:textId="1D829CEF" w:rsidR="00A74F0F" w:rsidRDefault="00000000">
      <w:pPr>
        <w:pStyle w:val="BodyText"/>
      </w:pPr>
      <w:del w:id="161" w:author="MARIA LAURA ZOFFOLI" w:date="2024-12-28T16:46:00Z" w16du:dateUtc="2024-12-28T15:46:00Z">
        <w:r w:rsidDel="00CA4B73">
          <w:delText xml:space="preserve">The </w:delText>
        </w:r>
      </w:del>
      <w:r>
        <w:t xml:space="preserve">MPB’s role in sediment stabilization is further supported by its production of extracellular polymeric substances (EPS), which enhance sediment cohesion and reduce erosion. Moreover, </w:t>
      </w:r>
      <w:del w:id="162" w:author="MARIA LAURA ZOFFOLI" w:date="2024-12-28T16:46:00Z" w16du:dateUtc="2024-12-28T15:46:00Z">
        <w:r w:rsidDel="00CA4B73">
          <w:delText xml:space="preserve">the </w:delText>
        </w:r>
      </w:del>
      <w:ins w:id="163" w:author="MARIA LAURA ZOFFOLI" w:date="2024-12-28T16:46:00Z" w16du:dateUtc="2024-12-28T15:46:00Z">
        <w:r w:rsidR="00CA4B73">
          <w:t>it</w:t>
        </w:r>
      </w:ins>
      <w:del w:id="164" w:author="MARIA LAURA ZOFFOLI" w:date="2024-12-28T16:46:00Z" w16du:dateUtc="2024-12-28T15:46:00Z">
        <w:r w:rsidDel="00CA4B73">
          <w:delText>MPB</w:delText>
        </w:r>
      </w:del>
      <w:r>
        <w:t xml:space="preserve">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p w14:paraId="7DD49169" w14:textId="77777777" w:rsidR="00A74F0F" w:rsidRDefault="00000000">
      <w:pPr>
        <w:pStyle w:val="Heading4"/>
      </w:pPr>
      <w:bookmarkStart w:id="165" w:name="chlorophyceae"/>
      <w:bookmarkEnd w:id="156"/>
      <w:r>
        <w:t>1.1.3.2 Chlorophyceae</w:t>
      </w:r>
    </w:p>
    <w:p w14:paraId="5EDB6EE4" w14:textId="06152F92" w:rsidR="00A74F0F" w:rsidRDefault="00000000">
      <w:pPr>
        <w:pStyle w:val="FirstParagraph"/>
      </w:pPr>
      <w:r>
        <w:t>Green macroalgae, belonging to the Class of Chlorophyceae, are a diverse group of multicellular photosynthetic organisms predominantly inhabiting marine environments, though some species are found in freshwater and terrestrial habitats (</w:t>
      </w:r>
      <w:hyperlink w:anchor="fig-vegetation">
        <w:r w:rsidR="00A74F0F">
          <w:rPr>
            <w:rStyle w:val="Hyperlink"/>
          </w:rPr>
          <w:t>Figure 3.2</w:t>
        </w:r>
      </w:hyperlink>
      <w:r>
        <w:t xml:space="preserve"> D). They are characterized by </w:t>
      </w:r>
      <w:del w:id="166" w:author="MARIA LAURA ZOFFOLI" w:date="2024-12-28T16:47:00Z" w16du:dateUtc="2024-12-28T15:47:00Z">
        <w:r w:rsidDel="00CA4B73">
          <w:delText xml:space="preserve">their </w:delText>
        </w:r>
      </w:del>
      <w:r>
        <w:t>green pigmentation, resulting from the dominance of chlorophylls a and b, which play a crucial role in their photosynthetic processes (Cikoš et al., 2022).</w:t>
      </w:r>
    </w:p>
    <w:p w14:paraId="233A0383" w14:textId="41F91BCC" w:rsidR="00A74F0F" w:rsidDel="00CA4B73" w:rsidRDefault="00000000">
      <w:pPr>
        <w:pStyle w:val="BodyText"/>
        <w:rPr>
          <w:del w:id="167" w:author="MARIA LAURA ZOFFOLI" w:date="2024-12-28T16:48:00Z" w16du:dateUtc="2024-12-28T15:48:00Z"/>
        </w:rPr>
      </w:pPr>
      <w:r>
        <w:t>Ecologically, green macroalgae are significant primary producers</w:t>
      </w:r>
      <w:ins w:id="168" w:author="MARIA LAURA ZOFFOLI" w:date="2024-12-28T16:48:00Z" w16du:dateUtc="2024-12-28T15:48:00Z">
        <w:r w:rsidR="00CA4B73" w:rsidRPr="00CA4B73">
          <w:t xml:space="preserve"> </w:t>
        </w:r>
        <w:r w:rsidR="00CA4B73">
          <w:t>of coastal ecosystems</w:t>
        </w:r>
      </w:ins>
      <w:del w:id="169" w:author="MARIA LAURA ZOFFOLI" w:date="2024-12-28T16:48:00Z" w16du:dateUtc="2024-12-28T15:48:00Z">
        <w:r w:rsidDel="00CA4B73">
          <w:delText>, contributing substantially to the productivity of coastal ecosystems</w:delText>
        </w:r>
      </w:del>
      <w:r>
        <w:t xml:space="preserve">. Species such as those in the genus </w:t>
      </w:r>
      <w:r>
        <w:rPr>
          <w:i/>
          <w:iCs/>
        </w:rPr>
        <w:t>Ulva</w:t>
      </w:r>
      <w:r>
        <w:t xml:space="preserve"> are known for their rapid growth rates and are often indicators of nutrient-rich conditions (Liu et al., 2020).</w:t>
      </w:r>
      <w:ins w:id="170" w:author="MARIA LAURA ZOFFOLI" w:date="2024-12-28T16:48:00Z" w16du:dateUtc="2024-12-28T15:48:00Z">
        <w:r w:rsidR="00CA4B73">
          <w:t xml:space="preserve"> </w:t>
        </w:r>
      </w:ins>
    </w:p>
    <w:p w14:paraId="03A57489" w14:textId="7922C243" w:rsidR="00A74F0F" w:rsidRDefault="00000000">
      <w:pPr>
        <w:pStyle w:val="BodyText"/>
      </w:pPr>
      <w:r>
        <w:t>In addition to their ecological roles, green macroalgae have been utilized in various human applications. They are cultivated for food use</w:t>
      </w:r>
      <w:del w:id="171" w:author="MARIA LAURA ZOFFOLI" w:date="2024-12-28T16:49:00Z" w16du:dateUtc="2024-12-28T15:49:00Z">
        <w:r w:rsidDel="00CA4B73">
          <w:delText>d</w:delText>
        </w:r>
      </w:del>
      <w:r>
        <w:t xml:space="preserve"> in aquaculture and their potential in biofuel production and as bioindicators for monitoring environmental health is being actively researched (Moreira et al., 2022).</w:t>
      </w:r>
    </w:p>
    <w:p w14:paraId="7D746B3B" w14:textId="26B0EB74" w:rsidR="00A74F0F" w:rsidRDefault="00000000">
      <w:pPr>
        <w:pStyle w:val="BodyText"/>
      </w:pPr>
      <w:r>
        <w:lastRenderedPageBreak/>
        <w:t>However, under conditions of eutrophication—excessive nutrient enrichment—green macroalgae can proliferate excessively, leading to algal blooms. These blooms can have detrimental effects on marine ecosystems, including hypoxia</w:t>
      </w:r>
      <w:ins w:id="172" w:author="MARIA LAURA ZOFFOLI" w:date="2024-12-28T16:49:00Z" w16du:dateUtc="2024-12-28T15:49:00Z">
        <w:r w:rsidR="00CA4B73">
          <w:t xml:space="preserve"> conditions</w:t>
        </w:r>
      </w:ins>
      <w:r>
        <w:t xml:space="preserve"> (low oxygen levels) and </w:t>
      </w:r>
      <w:del w:id="173" w:author="MARIA LAURA ZOFFOLI" w:date="2024-12-28T16:50:00Z" w16du:dateUtc="2024-12-28T15:50:00Z">
        <w:r w:rsidDel="00CA4B73">
          <w:delText>the displacement of</w:delText>
        </w:r>
      </w:del>
      <w:ins w:id="174" w:author="MARIA LAURA ZOFFOLI" w:date="2024-12-28T16:50:00Z" w16du:dateUtc="2024-12-28T15:50:00Z">
        <w:r w:rsidR="00CA4B73">
          <w:t>competition with</w:t>
        </w:r>
      </w:ins>
      <w:r>
        <w:t xml:space="preserve"> other important species (Schreyers et al., 2021a; Sun et al., 2022).</w:t>
      </w:r>
    </w:p>
    <w:p w14:paraId="7642B0DD" w14:textId="77777777" w:rsidR="00A74F0F" w:rsidRDefault="00000000">
      <w:pPr>
        <w:pStyle w:val="Heading4"/>
      </w:pPr>
      <w:bookmarkStart w:id="175" w:name="phaeophyceae"/>
      <w:bookmarkEnd w:id="165"/>
      <w:r>
        <w:t>1.1.3.3 Phaeophyceae</w:t>
      </w:r>
    </w:p>
    <w:p w14:paraId="778806FE" w14:textId="729BEFAF" w:rsidR="00A74F0F" w:rsidRDefault="00000000">
      <w:pPr>
        <w:pStyle w:val="FirstParagraph"/>
      </w:pPr>
      <w:r>
        <w:t>Brown macroalgae, classified under the class Phaeophyceae, are a diverse group of multicellular marine algae predominantly found in temperate and polar coastal regions (</w:t>
      </w:r>
      <w:hyperlink w:anchor="fig-vegetation">
        <w:r w:rsidR="00A74F0F">
          <w:rPr>
            <w:rStyle w:val="Hyperlink"/>
          </w:rPr>
          <w:t>Figure 3.2</w:t>
        </w:r>
      </w:hyperlink>
      <w:r>
        <w:t xml:space="preserve"> B). Their characteristic brown coloration arises from the presence of the pigment fucoxanthin, which masks the green </w:t>
      </w:r>
      <w:ins w:id="176" w:author="MARIA LAURA ZOFFOLI" w:date="2024-12-28T16:50:00Z" w16du:dateUtc="2024-12-28T15:50:00Z">
        <w:r w:rsidR="00063954">
          <w:t xml:space="preserve">color </w:t>
        </w:r>
      </w:ins>
      <w:r>
        <w:t>of chlorophylls a and c. This pigmentation is integral to their photosynthetic efficiency, particularly in low-light underwater environments (Cikoš et al., 2022).</w:t>
      </w:r>
    </w:p>
    <w:p w14:paraId="38813017" w14:textId="46C41E3D" w:rsidR="00A74F0F" w:rsidRDefault="00000000">
      <w:pPr>
        <w:pStyle w:val="BodyText"/>
      </w:pPr>
      <w:r>
        <w:t>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w:t>
      </w:r>
      <w:ins w:id="177" w:author="MARIA LAURA ZOFFOLI" w:date="2024-12-28T16:51:00Z" w16du:dateUtc="2024-12-28T15:51:00Z">
        <w:r w:rsidR="00063954">
          <w:t>es</w:t>
        </w:r>
      </w:ins>
      <w:r>
        <w:t>, creating suitable habitat for various species like sea anemone, limpet and fishes (Eger et al., 2023).</w:t>
      </w:r>
    </w:p>
    <w:p w14:paraId="4F1EB8E6" w14:textId="77777777" w:rsidR="00A74F0F" w:rsidRDefault="00000000">
      <w:pPr>
        <w:pStyle w:val="BodyText"/>
      </w:pPr>
      <w:r>
        <w:t>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 (Kovalenko et al., 2011). Additionally, certain species are consumed directly as food, particularly in East Asian cuisines, and are recognized for their nutritional value and health benefits.</w:t>
      </w:r>
    </w:p>
    <w:p w14:paraId="68A82186" w14:textId="77777777" w:rsidR="00A74F0F" w:rsidRDefault="00000000">
      <w:pPr>
        <w:pStyle w:val="BodyText"/>
      </w:pPr>
      <w:r>
        <w:lastRenderedPageBreak/>
        <w:t>Brown macroalgae also contribute to environmental management practices. Their ability to absorb and accumulate heavy metals makes them effective in bioremediation efforts to remove pollutants from marine environments (Davis et al., 2003). Furthermore, their potential in carbon sequestration positions them as valuable components in strategies aimed at mitigating climate change impacts.</w:t>
      </w:r>
    </w:p>
    <w:p w14:paraId="151B06F2" w14:textId="77777777" w:rsidR="00A74F0F" w:rsidRDefault="00000000">
      <w:pPr>
        <w:pStyle w:val="BodyText"/>
      </w:pPr>
      <w:r>
        <w:t>However, brown macroalgae are susceptible to environmental changes. Factors such as ocean warming, pollution, and overfishing can lead to declines in their populations, which in turn affects the broader marine ecosystems they support (Manca et al., 2024). Conservation and sustainable management of these algae are therefore crucial to maintaining the health and productivity of coastal marine environments.</w:t>
      </w:r>
    </w:p>
    <w:p w14:paraId="48E62FA8" w14:textId="77777777" w:rsidR="00A74F0F" w:rsidRDefault="00000000">
      <w:pPr>
        <w:pStyle w:val="Heading4"/>
      </w:pPr>
      <w:bookmarkStart w:id="178" w:name="rhodophyceae"/>
      <w:bookmarkEnd w:id="175"/>
      <w:r>
        <w:t>1.1.3.4 Rhodophyceae</w:t>
      </w:r>
    </w:p>
    <w:p w14:paraId="41BF0D48" w14:textId="77777777" w:rsidR="00A74F0F" w:rsidRDefault="00000000">
      <w:pPr>
        <w:pStyle w:val="FirstParagraph"/>
      </w:pPr>
      <w:r>
        <w:t>Red macroalgae, or Rhodophyta, constitute a diverse group of predominantly marine, multicellular algae characterized by their reddish pigmentation, which results from the presence of phycoerythrin and phycocyanin pigments (</w:t>
      </w:r>
      <w:hyperlink w:anchor="fig-vegetation">
        <w:r w:rsidR="00A74F0F">
          <w:rPr>
            <w:rStyle w:val="Hyperlink"/>
          </w:rPr>
          <w:t>Figure 3.2</w:t>
        </w:r>
      </w:hyperlink>
      <w:r>
        <w:t xml:space="preserve"> C). These pigments enable red algae to efficiently absorb blue and green wavelengths of light, facilitating photosynthesis at greater ocean depths compared to other algal groups (Cikoš et al., 2022).</w:t>
      </w:r>
    </w:p>
    <w:p w14:paraId="596D6769" w14:textId="77777777" w:rsidR="00A74F0F" w:rsidRDefault="00000000">
      <w:pPr>
        <w:pStyle w:val="BodyText"/>
      </w:pPr>
      <w:r>
        <w:t>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 (Cornwall et al., 2023).</w:t>
      </w:r>
    </w:p>
    <w:p w14:paraId="55250255" w14:textId="77777777" w:rsidR="00A74F0F" w:rsidRDefault="00000000">
      <w:pPr>
        <w:pStyle w:val="BodyText"/>
      </w:pPr>
      <w:r>
        <w:t xml:space="preserve">In terms of human utilization, red macroalgae have been harvested for centuries for their nutritional and industrial value. Species such as </w:t>
      </w:r>
      <w:r>
        <w:rPr>
          <w:i/>
          <w:iCs/>
        </w:rPr>
        <w:t>Porphyra</w:t>
      </w:r>
      <w:r>
        <w:t xml:space="preserve"> (known as nori in Japan and gim in Korea) and </w:t>
      </w:r>
      <w:r>
        <w:rPr>
          <w:i/>
          <w:iCs/>
        </w:rPr>
        <w:t>Palmaria palmata</w:t>
      </w:r>
      <w:r>
        <w:t xml:space="preserve"> (dulse) are consumed as food, valued for their high protein content, essential vitamins, and minerals (Stévant et al., 2023; Wei et </w:t>
      </w:r>
      <w:r>
        <w:lastRenderedPageBreak/>
        <w:t>al., 2023). Additionally, red algae are a primary source of phycocolloids like agar and carrageenan, which are extensively used as gelling and stabilizing agents in the food, pharmaceutical, and cosmetic industries (Nurdin et al., 2023; Valderrama et al., 2013).</w:t>
      </w:r>
    </w:p>
    <w:p w14:paraId="07D752E5" w14:textId="77777777" w:rsidR="00A74F0F" w:rsidRDefault="00000000">
      <w:pPr>
        <w:pStyle w:val="BodyText"/>
      </w:pPr>
      <w:r>
        <w:t>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 (Ismail et al., 2020).</w:t>
      </w:r>
    </w:p>
    <w:p w14:paraId="6A93D0C3" w14:textId="77777777" w:rsidR="00A74F0F" w:rsidRDefault="00000000">
      <w:pPr>
        <w:pStyle w:val="BodyText"/>
      </w:pPr>
      <w:r>
        <w:t>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 (Hanley et al., 2024).</w:t>
      </w:r>
    </w:p>
    <w:p w14:paraId="43BCC42C" w14:textId="77777777" w:rsidR="00A74F0F" w:rsidRDefault="00000000">
      <w:pPr>
        <w:pStyle w:val="Heading4"/>
      </w:pPr>
      <w:bookmarkStart w:id="179" w:name="magnoliopsida"/>
      <w:bookmarkEnd w:id="178"/>
      <w:r>
        <w:t>1.1.3.5 Magnoliopsida</w:t>
      </w:r>
    </w:p>
    <w:p w14:paraId="3BBEA513" w14:textId="77777777" w:rsidR="00A74F0F" w:rsidRDefault="00000000">
      <w:pPr>
        <w:pStyle w:val="FirstParagraph"/>
      </w:pPr>
      <w:r>
        <w:t>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 (Davies et al., 2024a; Sousa et al., 2019; Zoffoli et al., 2023). Additionally, seagrass meadows provide essential ecosystem services, including acting as habitat, nurseries or feeding location for numerous species (</w:t>
      </w:r>
      <w:hyperlink w:anchor="fig-SeagrassHabitat">
        <w:r w:rsidR="00A74F0F">
          <w:rPr>
            <w:rStyle w:val="Hyperlink"/>
          </w:rPr>
          <w:t>Figure 1.4</w:t>
        </w:r>
      </w:hyperlink>
      <w:r>
        <w:t xml:space="preserve">), many of which are commercially important (Moussa et al., 2020).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 (Los Santos et </w:t>
      </w:r>
      <w:r>
        <w:lastRenderedPageBreak/>
        <w:t>al., 2019a).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14:paraId="1BCFA29F" w14:textId="54A874F6" w:rsidR="00A74F0F" w:rsidRDefault="00000000">
      <w:pPr>
        <w:pStyle w:val="BodyText"/>
      </w:pPr>
      <w:r>
        <w:t xml:space="preserve">Seagrass meadows, </w:t>
      </w:r>
      <w:del w:id="180" w:author="MARIA LAURA ZOFFOLI" w:date="2024-12-28T16:56:00Z" w16du:dateUtc="2024-12-28T15:56:00Z">
        <w:r w:rsidDel="00063954">
          <w:delText xml:space="preserve">much </w:delText>
        </w:r>
      </w:del>
      <w:r>
        <w:t>like tidal flats, are undergoing significant declines on a global scale due to a variety of anthropogenic and natural stressors</w:t>
      </w:r>
      <w:ins w:id="181" w:author="MARIA LAURA ZOFFOLI" w:date="2024-12-28T16:57:00Z" w16du:dateUtc="2024-12-28T15:57:00Z">
        <w:r w:rsidR="00063954" w:rsidRPr="00063954">
          <w:t xml:space="preserve"> </w:t>
        </w:r>
        <w:r w:rsidR="00063954">
          <w:t>(</w:t>
        </w:r>
        <w:r w:rsidR="00063954">
          <w:t>Davies et al., 2024a</w:t>
        </w:r>
        <w:r w:rsidR="00063954">
          <w:t>)</w:t>
        </w:r>
      </w:ins>
      <w:r>
        <w:t xml:space="preserve">. Despite their critical ecological roles, seagrass ecosystems remain comparatively underrepresented in scientific research within the broader scope of coastal ecosystems. As illustrated in </w:t>
      </w:r>
      <w:hyperlink w:anchor="fig-SeagrassHabitat">
        <w:r w:rsidR="00A74F0F">
          <w:rPr>
            <w:rStyle w:val="Hyperlink"/>
          </w:rPr>
          <w:t>Figure 1.4</w:t>
        </w:r>
      </w:hyperlink>
      <w:r>
        <w:t xml:space="preserve"> (e),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w="5000" w:type="pct"/>
        <w:tblLayout w:type="fixed"/>
        <w:tblLook w:val="0000" w:firstRow="0" w:lastRow="0" w:firstColumn="0" w:lastColumn="0" w:noHBand="0" w:noVBand="0"/>
      </w:tblPr>
      <w:tblGrid>
        <w:gridCol w:w="9360"/>
      </w:tblGrid>
      <w:tr w:rsidR="00A74F0F" w14:paraId="45492B45" w14:textId="77777777">
        <w:tc>
          <w:tcPr>
            <w:tcW w:w="7920" w:type="dxa"/>
          </w:tcPr>
          <w:p w14:paraId="079E63A4" w14:textId="77777777" w:rsidR="00A74F0F" w:rsidRDefault="00000000">
            <w:pPr>
              <w:pStyle w:val="Compact"/>
              <w:jc w:val="center"/>
            </w:pPr>
            <w:bookmarkStart w:id="182" w:name="fig-SeagrassHabitat"/>
            <w:r>
              <w:rPr>
                <w:noProof/>
              </w:rPr>
              <w:lastRenderedPageBreak/>
              <w:drawing>
                <wp:inline distT="0" distB="0" distL="0" distR="0" wp14:anchorId="17ECD0D5" wp14:editId="73143C30">
                  <wp:extent cx="5943600" cy="7991317"/>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Chapter1/Figs/Publication_habitat/Seagrass_habitats.png"/>
                          <pic:cNvPicPr>
                            <a:picLocks noChangeAspect="1" noChangeArrowheads="1"/>
                          </pic:cNvPicPr>
                        </pic:nvPicPr>
                        <pic:blipFill>
                          <a:blip r:embed="rId10"/>
                          <a:stretch>
                            <a:fillRect/>
                          </a:stretch>
                        </pic:blipFill>
                        <pic:spPr bwMode="auto">
                          <a:xfrm>
                            <a:off x="0" y="0"/>
                            <a:ext cx="5943600" cy="7991317"/>
                          </a:xfrm>
                          <a:prstGeom prst="rect">
                            <a:avLst/>
                          </a:prstGeom>
                          <a:noFill/>
                          <a:ln w="9525">
                            <a:noFill/>
                            <a:headEnd/>
                            <a:tailEnd/>
                          </a:ln>
                        </pic:spPr>
                      </pic:pic>
                    </a:graphicData>
                  </a:graphic>
                </wp:inline>
              </w:drawing>
            </w:r>
          </w:p>
          <w:p w14:paraId="62612EB1" w14:textId="77777777" w:rsidR="00A74F0F" w:rsidRDefault="00000000">
            <w:pPr>
              <w:pStyle w:val="ImageCaption"/>
              <w:spacing w:before="200"/>
            </w:pPr>
            <w:r>
              <w:lastRenderedPageBreak/>
              <w:t>Figure 1.4: Seagrass meadows are beautiful habitats containing biodiverse faunal communities such as the following a the Spiny Seahorse (</w:t>
            </w:r>
            <w:r>
              <w:rPr>
                <w:iCs/>
              </w:rPr>
              <w:t>Hippocampus guttulatus</w:t>
            </w:r>
            <w:r>
              <w:t>) in the UK (source N Garrick-Maidment), b Dogfish (</w:t>
            </w:r>
            <w:r>
              <w:rPr>
                <w:iCs/>
              </w:rPr>
              <w:t>Scyliorhinus canicula</w:t>
            </w:r>
            <w:r>
              <w:t>) in the UK (source Frogfish Photography), c the Green Sea Turtle (</w:t>
            </w:r>
            <w:r>
              <w:rPr>
                <w:iCs/>
              </w:rPr>
              <w:t>Chelonia mydas</w:t>
            </w:r>
            <w:r>
              <w:t>) in the Dutch Antilles, d Flying Gurnard (</w:t>
            </w:r>
            <w:r>
              <w:rPr>
                <w:iCs/>
              </w:rPr>
              <w:t>Dactylopterus volitans</w:t>
            </w:r>
            <w:r>
              <w:t>) in Puerto Rico (source Luis R. Rodriguez) and e shows the proportion of publication each year dedicated to Coral reefs, Mangroves, Seagrasses and Salt marshes. Edited from R. K. Unsworth et al. (2019).</w:t>
            </w:r>
          </w:p>
        </w:tc>
        <w:bookmarkEnd w:id="182"/>
      </w:tr>
    </w:tbl>
    <w:p w14:paraId="230DD048" w14:textId="77777777" w:rsidR="00A74F0F" w:rsidRDefault="00000000">
      <w:r>
        <w:lastRenderedPageBreak/>
        <w:br w:type="page"/>
      </w:r>
    </w:p>
    <w:p w14:paraId="63FC284E" w14:textId="77777777" w:rsidR="00A74F0F" w:rsidRDefault="00000000">
      <w:pPr>
        <w:pStyle w:val="Heading2"/>
      </w:pPr>
      <w:bookmarkStart w:id="183" w:name="_Toc186276981"/>
      <w:bookmarkStart w:id="184" w:name="concepts-of-remote-sensing"/>
      <w:bookmarkEnd w:id="3"/>
      <w:bookmarkEnd w:id="146"/>
      <w:bookmarkEnd w:id="179"/>
      <w:r>
        <w:lastRenderedPageBreak/>
        <w:t>1.2 Concepts of Remote sensing</w:t>
      </w:r>
      <w:bookmarkEnd w:id="183"/>
    </w:p>
    <w:p w14:paraId="70C5BB69" w14:textId="3653AB04" w:rsidR="00063954" w:rsidRDefault="00063954">
      <w:pPr>
        <w:pStyle w:val="FirstParagraph"/>
        <w:rPr>
          <w:ins w:id="185" w:author="MARIA LAURA ZOFFOLI" w:date="2024-12-28T17:04:00Z" w16du:dateUtc="2024-12-28T16:04:00Z"/>
        </w:rPr>
      </w:pPr>
      <w:ins w:id="186" w:author="MARIA LAURA ZOFFOLI" w:date="2024-12-28T17:00:00Z" w16du:dateUtc="2024-12-28T16:00:00Z">
        <w:r>
          <w:t xml:space="preserve">Coastal environments represent highly dynamic and sensitive ecosystems shaped by complex interactions between natural processes and human activities. Remote sensing </w:t>
        </w:r>
        <w:r w:rsidR="007575DE">
          <w:t xml:space="preserve">(RS) </w:t>
        </w:r>
        <w:r>
          <w:t xml:space="preserve">technologies are crucial for monitoring these regions, providing detailed data on shoreline erosion, habitat degradation, sediment dynamics, and water quality. </w:t>
        </w:r>
      </w:ins>
      <w:ins w:id="187" w:author="MARIA LAURA ZOFFOLI" w:date="2024-12-28T17:04:00Z" w16du:dateUtc="2024-12-28T16:04:00Z">
        <w:r w:rsidR="007575DE">
          <w:t xml:space="preserve">This section reviews </w:t>
        </w:r>
        <w:r w:rsidR="007575DE" w:rsidRPr="007575DE">
          <w:t>fundamental concepts</w:t>
        </w:r>
        <w:r w:rsidR="007575DE">
          <w:t xml:space="preserve"> and</w:t>
        </w:r>
        <w:r w:rsidR="007575DE" w:rsidRPr="007575DE">
          <w:t xml:space="preserve"> methodologies</w:t>
        </w:r>
      </w:ins>
      <w:ins w:id="188" w:author="MARIA LAURA ZOFFOLI" w:date="2024-12-28T17:01:00Z" w16du:dateUtc="2024-12-28T16:01:00Z">
        <w:r w:rsidR="007575DE">
          <w:t xml:space="preserve"> of RS applied to coastal environments.</w:t>
        </w:r>
      </w:ins>
    </w:p>
    <w:p w14:paraId="5BA3237B" w14:textId="2E2869E8" w:rsidR="00A74F0F" w:rsidRDefault="00000000">
      <w:pPr>
        <w:pStyle w:val="FirstParagraph"/>
      </w:pPr>
      <w:del w:id="189" w:author="MARIA LAURA ZOFFOLI" w:date="2024-12-28T17:01:00Z" w16du:dateUtc="2024-12-28T16:01:00Z">
        <w:r w:rsidDel="007575DE">
          <w:delText>Remote sensing</w:delText>
        </w:r>
      </w:del>
      <w:ins w:id="190" w:author="MARIA LAURA ZOFFOLI" w:date="2024-12-28T17:01:00Z" w16du:dateUtc="2024-12-28T16:01:00Z">
        <w:r w:rsidR="007575DE">
          <w:t>RS</w:t>
        </w:r>
      </w:ins>
      <w:r>
        <w:t xml:space="preserve"> </w:t>
      </w:r>
      <w:del w:id="191" w:author="MARIA LAURA ZOFFOLI" w:date="2024-12-28T17:00:00Z" w16du:dateUtc="2024-12-28T16:00:00Z">
        <w:r w:rsidDel="007575DE">
          <w:delText xml:space="preserve">(RS) </w:delText>
        </w:r>
      </w:del>
      <w:r>
        <w:t xml:space="preserve">defines the ability to retrieve information in a non-invasive way, without direct contact with the target. It relies on the propagation of signals, typically optical, acoustic, or microwave, between the target and the sensor. </w:t>
      </w:r>
      <w:commentRangeStart w:id="192"/>
      <w:r>
        <w:t xml:space="preserve">This technology has been applied in a wide variety of fields, ranging from medical imaging to detect stem cells, to the analysis of the structure of the primordial universe (Aghanim and Dole, 2020; Zhu et al., 2021). </w:t>
      </w:r>
      <w:commentRangeEnd w:id="192"/>
      <w:r w:rsidR="00B8005B">
        <w:rPr>
          <w:rStyle w:val="CommentReference"/>
        </w:rPr>
        <w:commentReference w:id="192"/>
      </w:r>
      <w:del w:id="193" w:author="MARIA LAURA ZOFFOLI" w:date="2024-12-28T17:08:00Z" w16du:dateUtc="2024-12-28T16:08:00Z">
        <w:r w:rsidDel="00B8005B">
          <w:delText>Remote sensing</w:delText>
        </w:r>
      </w:del>
      <w:ins w:id="194" w:author="MARIA LAURA ZOFFOLI" w:date="2024-12-28T17:08:00Z" w16du:dateUtc="2024-12-28T16:08:00Z">
        <w:r w:rsidR="00B8005B">
          <w:t>RS</w:t>
        </w:r>
      </w:ins>
      <w:r>
        <w:t xml:space="preserve">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14:paraId="1C951C26" w14:textId="37C4B7DB" w:rsidR="00A74F0F" w:rsidRDefault="00000000">
      <w:pPr>
        <w:pStyle w:val="Heading3"/>
      </w:pPr>
      <w:bookmarkStart w:id="195" w:name="_Toc186276982"/>
      <w:bookmarkStart w:id="196" w:name="X1004611164fc8944b1a2e5c037f5b94a65abf23"/>
      <w:r>
        <w:t>1.2.1 Active Remote Sensing</w:t>
      </w:r>
      <w:ins w:id="197" w:author="MARIA LAURA ZOFFOLI" w:date="2024-12-28T17:10:00Z" w16du:dateUtc="2024-12-28T16:10:00Z">
        <w:r w:rsidR="00C82452">
          <w:t>.</w:t>
        </w:r>
      </w:ins>
      <w:del w:id="198" w:author="MARIA LAURA ZOFFOLI" w:date="2024-12-28T17:10:00Z" w16du:dateUtc="2024-12-28T16:10:00Z">
        <w:r w:rsidDel="00C82452">
          <w:delText>,</w:delText>
        </w:r>
      </w:del>
      <w:r>
        <w:t xml:space="preserve"> </w:t>
      </w:r>
      <w:del w:id="199" w:author="MARIA LAURA ZOFFOLI" w:date="2024-12-28T17:10:00Z" w16du:dateUtc="2024-12-28T16:10:00Z">
        <w:r w:rsidDel="00C82452">
          <w:delText xml:space="preserve">Exemple </w:delText>
        </w:r>
      </w:del>
      <w:ins w:id="200" w:author="MARIA LAURA ZOFFOLI" w:date="2024-12-28T17:10:00Z" w16du:dateUtc="2024-12-28T16:10:00Z">
        <w:r w:rsidR="00C82452">
          <w:t>Ex</w:t>
        </w:r>
        <w:r w:rsidR="00C82452">
          <w:t>a</w:t>
        </w:r>
        <w:r w:rsidR="00C82452">
          <w:t xml:space="preserve">mple </w:t>
        </w:r>
      </w:ins>
      <w:r>
        <w:t xml:space="preserve">of </w:t>
      </w:r>
      <w:del w:id="201" w:author="MARIA LAURA ZOFFOLI" w:date="2024-12-28T17:10:00Z" w16du:dateUtc="2024-12-28T16:10:00Z">
        <w:r w:rsidDel="00C82452">
          <w:delText xml:space="preserve">the </w:delText>
        </w:r>
      </w:del>
      <w:r>
        <w:t>LiDAR</w:t>
      </w:r>
      <w:bookmarkEnd w:id="195"/>
    </w:p>
    <w:p w14:paraId="1F6597F4" w14:textId="77777777" w:rsidR="00A74F0F" w:rsidRDefault="00000000">
      <w:pPr>
        <w:pStyle w:val="FirstParagraph"/>
      </w:pPr>
      <w:r>
        <w:t>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14:paraId="17831D52" w14:textId="7A10997B" w:rsidR="00A74F0F" w:rsidRDefault="00000000">
      <w:pPr>
        <w:pStyle w:val="BodyText"/>
      </w:pPr>
      <w:r>
        <w:lastRenderedPageBreak/>
        <w:t xml:space="preserve">The Light Detection and Ranging (LiDAR) sensor emit laser beams in the ultraviolet (UV), visible or infrared (IR) regions of the </w:t>
      </w:r>
      <w:del w:id="202" w:author="MARIA LAURA ZOFFOLI" w:date="2024-12-28T17:10:00Z" w16du:dateUtc="2024-12-28T16:10:00Z">
        <w:r w:rsidDel="00C82452">
          <w:delText>eletromagnetic</w:delText>
        </w:r>
      </w:del>
      <w:ins w:id="203" w:author="MARIA LAURA ZOFFOLI" w:date="2024-12-28T17:10:00Z" w16du:dateUtc="2024-12-28T16:10:00Z">
        <w:r w:rsidR="00C82452">
          <w:t>electromagnetic</w:t>
        </w:r>
      </w:ins>
      <w:r>
        <w:t xml:space="preserve"> spectrum. By analyzing the return signal, they can estimate distances to objects or surfaces, detect optically active constituents in water bodies, and assess aerosols in the atmosphere (Dionisi et al., 2024; Jamet et al., 2019)</w:t>
      </w:r>
    </w:p>
    <w:p w14:paraId="1C0896AD" w14:textId="6EA5FE70" w:rsidR="00A74F0F" w:rsidRDefault="00000000">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sidR="00A74F0F">
          <w:rPr>
            <w:rStyle w:val="Hyperlink"/>
          </w:rPr>
          <w:t>Figure 1.5</w:t>
        </w:r>
      </w:hyperlink>
      <w:r>
        <w:t xml:space="preserve">. When ground height cannot be </w:t>
      </w:r>
      <w:del w:id="204" w:author="MARIA LAURA ZOFFOLI" w:date="2024-12-28T17:11:00Z" w16du:dateUtc="2024-12-28T16:11:00Z">
        <w:r w:rsidDel="00F00787">
          <w:delText>direclty</w:delText>
        </w:r>
      </w:del>
      <w:ins w:id="205" w:author="MARIA LAURA ZOFFOLI" w:date="2024-12-28T17:11:00Z" w16du:dateUtc="2024-12-28T16:11:00Z">
        <w:r w:rsidR="00F00787">
          <w:t>directly</w:t>
        </w:r>
      </w:ins>
      <w:r>
        <w:t xml:space="preserve">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w="5000" w:type="pct"/>
        <w:tblLayout w:type="fixed"/>
        <w:tblLook w:val="0000" w:firstRow="0" w:lastRow="0" w:firstColumn="0" w:lastColumn="0" w:noHBand="0" w:noVBand="0"/>
      </w:tblPr>
      <w:tblGrid>
        <w:gridCol w:w="9360"/>
      </w:tblGrid>
      <w:tr w:rsidR="00A74F0F" w14:paraId="37919756" w14:textId="77777777">
        <w:tc>
          <w:tcPr>
            <w:tcW w:w="7920" w:type="dxa"/>
          </w:tcPr>
          <w:p w14:paraId="1089340E" w14:textId="77777777" w:rsidR="00A74F0F" w:rsidRDefault="00000000">
            <w:pPr>
              <w:pStyle w:val="Compact"/>
              <w:jc w:val="center"/>
            </w:pPr>
            <w:bookmarkStart w:id="206" w:name="fig-LIDAR"/>
            <w:r>
              <w:rPr>
                <w:noProof/>
              </w:rPr>
              <w:lastRenderedPageBreak/>
              <w:drawing>
                <wp:inline distT="0" distB="0" distL="0" distR="0" wp14:anchorId="6A560235" wp14:editId="009FA65E">
                  <wp:extent cx="4160520" cy="4147803"/>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Chapter1/Figs/LIDAR.png"/>
                          <pic:cNvPicPr>
                            <a:picLocks noChangeAspect="1" noChangeArrowheads="1"/>
                          </pic:cNvPicPr>
                        </pic:nvPicPr>
                        <pic:blipFill>
                          <a:blip r:embed="rId15"/>
                          <a:stretch>
                            <a:fillRect/>
                          </a:stretch>
                        </pic:blipFill>
                        <pic:spPr bwMode="auto">
                          <a:xfrm>
                            <a:off x="0" y="0"/>
                            <a:ext cx="4160520" cy="4147803"/>
                          </a:xfrm>
                          <a:prstGeom prst="rect">
                            <a:avLst/>
                          </a:prstGeom>
                          <a:noFill/>
                          <a:ln w="9525">
                            <a:noFill/>
                            <a:headEnd/>
                            <a:tailEnd/>
                          </a:ln>
                        </pic:spPr>
                      </pic:pic>
                    </a:graphicData>
                  </a:graphic>
                </wp:inline>
              </w:drawing>
            </w:r>
          </w:p>
          <w:p w14:paraId="7A9EC251" w14:textId="77777777" w:rsidR="00A74F0F" w:rsidRDefault="00000000">
            <w:pPr>
              <w:pStyle w:val="ImageCaption"/>
              <w:spacing w:before="200"/>
            </w:pPr>
            <w:r>
              <w:t>Figure 1.5: Diagram showing several signal-return for a single emited beams of a LIDAR system. adapted from</w:t>
            </w:r>
          </w:p>
        </w:tc>
        <w:bookmarkEnd w:id="206"/>
      </w:tr>
    </w:tbl>
    <w:p w14:paraId="67678619" w14:textId="16DB0631" w:rsidR="00A74F0F" w:rsidRDefault="00000000">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w:t>
      </w:r>
      <w:del w:id="207" w:author="MARIA LAURA ZOFFOLI" w:date="2024-12-28T17:12:00Z" w16du:dateUtc="2024-12-28T16:12:00Z">
        <w:r w:rsidDel="00F00787">
          <w:delText>One of the</w:delText>
        </w:r>
      </w:del>
      <w:ins w:id="208" w:author="MARIA LAURA ZOFFOLI" w:date="2024-12-28T17:12:00Z" w16du:dateUtc="2024-12-28T16:12:00Z">
        <w:r w:rsidR="00F00787">
          <w:t>One</w:t>
        </w:r>
      </w:ins>
      <w:r>
        <w:t xml:space="preserve"> critical step</w:t>
      </w:r>
      <w:del w:id="209" w:author="MARIA LAURA ZOFFOLI" w:date="2024-12-28T17:12:00Z" w16du:dateUtc="2024-12-28T16:12:00Z">
        <w:r w:rsidDel="00F00787">
          <w:delText>s</w:delText>
        </w:r>
      </w:del>
      <w:r>
        <w:t xml:space="preserve">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w:t>
      </w:r>
      <w:r>
        <w:lastRenderedPageBreak/>
        <w:t>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14:paraId="09904E58" w14:textId="4D0EECA0" w:rsidR="00A74F0F" w:rsidRDefault="00000000">
      <w:pPr>
        <w:pStyle w:val="BodyText"/>
      </w:pPr>
      <w:r>
        <w:t xml:space="preserve">In coastal environment monitoring, LiDAR systems are classified based on their emitted wavelengths, which determine their performance and application. These systems are categorized into “topographic LiDAR” and “bathymetric LiDAR,” 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w:t>
      </w:r>
      <w:del w:id="210" w:author="MARIA LAURA ZOFFOLI" w:date="2024-12-28T17:14:00Z" w16du:dateUtc="2024-12-28T16:14:00Z">
        <w:r w:rsidDel="00C31518">
          <w:delText>require</w:delText>
        </w:r>
      </w:del>
      <w:ins w:id="211" w:author="MARIA LAURA ZOFFOLI" w:date="2024-12-28T17:14:00Z" w16du:dateUtc="2024-12-28T16:14:00Z">
        <w:r w:rsidR="00C31518">
          <w:t>requires</w:t>
        </w:r>
      </w:ins>
      <w:r>
        <w:t xml:space="preserve"> less power, making it generally more affordable and compact. These attributes allow topographic LiDAR systems to be easily mounted on drone platforms, offering greater flexibility and accessibility for coastal monitoring. In contrast, bathymetric LiDAR, utilizing green </w:t>
      </w:r>
      <w:del w:id="212" w:author="MARIA LAURA ZOFFOLI" w:date="2024-12-28T17:15:00Z" w16du:dateUtc="2024-12-28T16:15:00Z">
        <w:r w:rsidDel="00C31518">
          <w:delText xml:space="preserve">wavelengths </w:delText>
        </w:r>
      </w:del>
      <w:r>
        <w:t>(~532 nm)</w:t>
      </w:r>
      <w:ins w:id="213" w:author="MARIA LAURA ZOFFOLI" w:date="2024-12-28T17:14:00Z" w16du:dateUtc="2024-12-28T16:14:00Z">
        <w:r w:rsidR="00C31518">
          <w:t xml:space="preserve"> and red</w:t>
        </w:r>
      </w:ins>
      <w:ins w:id="214" w:author="MARIA LAURA ZOFFOLI" w:date="2024-12-28T17:15:00Z" w16du:dateUtc="2024-12-28T16:15:00Z">
        <w:r w:rsidR="00C31518" w:rsidRPr="00C31518">
          <w:t xml:space="preserve"> </w:t>
        </w:r>
        <w:r w:rsidR="00C31518">
          <w:t>wavelengths</w:t>
        </w:r>
      </w:ins>
      <w:r>
        <w:t>,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14:paraId="001A309B" w14:textId="72E605D9" w:rsidR="00A74F0F" w:rsidRDefault="00000000">
      <w:pPr>
        <w:pStyle w:val="BodyText"/>
      </w:pPr>
      <w:r>
        <w:t xml:space="preserve">The Litto3D® product (SHOM, 2021) </w:t>
      </w:r>
      <w:del w:id="215" w:author="MARIA LAURA ZOFFOLI" w:date="2024-12-28T17:16:00Z" w16du:dateUtc="2024-12-28T16:16:00Z">
        <w:r w:rsidDel="008331B8">
          <w:delText xml:space="preserve">provides </w:delText>
        </w:r>
      </w:del>
      <w:ins w:id="216" w:author="MARIA LAURA ZOFFOLI" w:date="2024-12-28T17:16:00Z" w16du:dateUtc="2024-12-28T16:16:00Z">
        <w:r w:rsidR="008331B8">
          <w:t>consists in</w:t>
        </w:r>
      </w:ins>
      <w:del w:id="217" w:author="MARIA LAURA ZOFFOLI" w:date="2024-12-28T17:16:00Z" w16du:dateUtc="2024-12-28T16:16:00Z">
        <w:r w:rsidDel="008331B8">
          <w:delText>a</w:delText>
        </w:r>
      </w:del>
      <w:r>
        <w:t xml:space="preserve"> high-resolution bathymetric and topographic map</w:t>
      </w:r>
      <w:ins w:id="218" w:author="MARIA LAURA ZOFFOLI" w:date="2024-12-28T17:16:00Z" w16du:dateUtc="2024-12-28T16:16:00Z">
        <w:r w:rsidR="008331B8">
          <w:t>s</w:t>
        </w:r>
      </w:ins>
      <w:r>
        <w:t xml:space="preserve"> in coastal areas, created using LiDAR technologies. During airborne missions, the system captures terrestrial and submerged terrain features with exceptional precision. The topographic LiDAR achieves spatial resolution of 1 m</w:t>
      </w:r>
      <w:del w:id="219" w:author="MARIA LAURA ZOFFOLI" w:date="2024-12-28T17:15:00Z" w16du:dateUtc="2024-12-28T16:15:00Z">
        <w:r w:rsidDel="008331B8">
          <w:delText>eter</w:delText>
        </w:r>
      </w:del>
      <w:r>
        <w:t xml:space="preserve">, with vertical accuracy up to 20 </w:t>
      </w:r>
      <w:del w:id="220" w:author="MARIA LAURA ZOFFOLI" w:date="2024-12-28T17:15:00Z" w16du:dateUtc="2024-12-28T16:15:00Z">
        <w:r w:rsidDel="008331B8">
          <w:delText xml:space="preserve">centimeters </w:delText>
        </w:r>
      </w:del>
      <w:ins w:id="221" w:author="MARIA LAURA ZOFFOLI" w:date="2024-12-28T17:15:00Z" w16du:dateUtc="2024-12-28T16:15:00Z">
        <w:r w:rsidR="008331B8">
          <w:t>c</w:t>
        </w:r>
        <w:r w:rsidR="008331B8">
          <w:t>m</w:t>
        </w:r>
        <w:r w:rsidR="008331B8">
          <w:t xml:space="preserve"> </w:t>
        </w:r>
      </w:ins>
      <w:r>
        <w:t xml:space="preserve">under optimal conditions, such as minimal atmospheric interference, stable flight paths, and favorable weather. </w:t>
      </w:r>
      <w:r>
        <w:lastRenderedPageBreak/>
        <w:t>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 (SHOM, 2024) and the Institut National de l’Information Géographique et Forestiere (IGN, 2024), this dataset is open-source but currently available only for selected coastal regions in France.</w:t>
      </w:r>
    </w:p>
    <w:p w14:paraId="07C76B5A" w14:textId="128E84A2" w:rsidR="00A74F0F" w:rsidRDefault="00000000">
      <w:pPr>
        <w:pStyle w:val="BodyText"/>
      </w:pPr>
      <w:r>
        <w:t xml:space="preserve">In this study, LiDAR data were utilized in </w:t>
      </w:r>
      <w:r>
        <w:rPr>
          <w:b/>
          <w:bCs/>
        </w:rPr>
        <w:t>Chapter 4</w:t>
      </w:r>
      <w:r>
        <w:t xml:space="preserve"> using a drone-borne NIR LiDAR system. These data were employed to evaluate the elevation and slope of mudflats in French and Spanish estuaries and to map the spatial distribution of the invasive red macroalga </w:t>
      </w:r>
      <w:r>
        <w:rPr>
          <w:i/>
          <w:iCs/>
        </w:rPr>
        <w:t>Gracilaria vermiculophylla</w:t>
      </w:r>
      <w:r>
        <w:t xml:space="preserve">. In </w:t>
      </w:r>
      <w:r>
        <w:rPr>
          <w:b/>
          <w:bCs/>
        </w:rPr>
        <w:t>Chapter 5</w:t>
      </w:r>
      <w:r>
        <w:t xml:space="preserve">, the Litto3D product was used along with a water height dataset to assess the emersion time of seagrass meadows in Quiberon, France, during low tide. Since this thesis </w:t>
      </w:r>
      <w:del w:id="222" w:author="MARIA LAURA ZOFFOLI" w:date="2024-12-28T17:31:00Z" w16du:dateUtc="2024-12-28T16:31:00Z">
        <w:r w:rsidDel="00A518C8">
          <w:delText xml:space="preserve">is </w:delText>
        </w:r>
      </w:del>
      <w:r>
        <w:t xml:space="preserve">focuses on intertidal </w:t>
      </w:r>
      <w:del w:id="223" w:author="MARIA LAURA ZOFFOLI" w:date="2024-12-28T17:31:00Z" w16du:dateUtc="2024-12-28T16:31:00Z">
        <w:r w:rsidDel="00A518C8">
          <w:delText>environement</w:delText>
        </w:r>
      </w:del>
      <w:ins w:id="224" w:author="MARIA LAURA ZOFFOLI" w:date="2024-12-28T17:31:00Z" w16du:dateUtc="2024-12-28T16:31:00Z">
        <w:r w:rsidR="00A518C8">
          <w:t>environment</w:t>
        </w:r>
      </w:ins>
      <w:r>
        <w:t xml:space="preserve"> mapping, field campaigns </w:t>
      </w:r>
      <w:del w:id="225" w:author="MARIA LAURA ZOFFOLI" w:date="2024-12-28T17:31:00Z" w16du:dateUtc="2024-12-28T16:31:00Z">
        <w:r w:rsidDel="00A518C8">
          <w:delText xml:space="preserve">are </w:delText>
        </w:r>
      </w:del>
      <w:ins w:id="226" w:author="MARIA LAURA ZOFFOLI" w:date="2024-12-28T17:31:00Z" w16du:dateUtc="2024-12-28T16:31:00Z">
        <w:r w:rsidR="00A518C8">
          <w:t>wer</w:t>
        </w:r>
        <w:r w:rsidR="00A518C8">
          <w:t xml:space="preserve">e </w:t>
        </w:r>
      </w:ins>
      <w:r>
        <w:t>conducted during low tide to ensure optimal conditions for the effective use of NIR LiDAR providing unobstructed access to exposed intertidal zones.</w:t>
      </w:r>
    </w:p>
    <w:p w14:paraId="086E024A" w14:textId="77777777" w:rsidR="00A74F0F" w:rsidRDefault="00000000">
      <w:pPr>
        <w:pStyle w:val="Heading3"/>
      </w:pPr>
      <w:bookmarkStart w:id="227" w:name="_Toc186276983"/>
      <w:bookmarkStart w:id="228" w:name="passive-remote-sensing"/>
      <w:bookmarkEnd w:id="196"/>
      <w:r>
        <w:t>1.2.2 Passive Remote Sensing</w:t>
      </w:r>
      <w:bookmarkEnd w:id="227"/>
    </w:p>
    <w:p w14:paraId="7F5A8146" w14:textId="77777777" w:rsidR="00A74F0F" w:rsidRDefault="00000000">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w:t>
      </w:r>
      <w:r>
        <w:lastRenderedPageBreak/>
        <w:t>external to the instrument, such as sunlight for optical and near-infrared sensors or Earth’s thermal emissions for thermal infrared sensors.</w:t>
      </w:r>
    </w:p>
    <w:p w14:paraId="4E1E5869" w14:textId="30A5BB1D" w:rsidR="00A74F0F" w:rsidRDefault="00000000">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w:t>
      </w:r>
      <w:del w:id="229" w:author="MARIA LAURA ZOFFOLI" w:date="2024-12-28T17:32:00Z" w16du:dateUtc="2024-12-28T16:32:00Z">
        <w:r w:rsidDel="00A518C8">
          <w:delText xml:space="preserve">the </w:delText>
        </w:r>
      </w:del>
      <w:r>
        <w:t>Sentinel-2 which provides ESA’s highest spatial resolution imagery, employs passive sensors. Data measured by these sensors have been applied to monitor land cover, vegetation dynamics and coastal and in land water environments.</w:t>
      </w:r>
    </w:p>
    <w:p w14:paraId="7D32A25C" w14:textId="45CEAE25" w:rsidR="00A74F0F" w:rsidRDefault="00000000">
      <w:pPr>
        <w:pStyle w:val="BodyText"/>
      </w:pPr>
      <w:r>
        <w:t>As sunlight enters the Earth’s atmosphere, it interacts with various gases and particles altering its properties</w:t>
      </w:r>
      <w:del w:id="230" w:author="MARIA LAURA ZOFFOLI" w:date="2024-12-28T17:33:00Z" w16du:dateUtc="2024-12-28T16:33:00Z">
        <w:r w:rsidDel="00A518C8">
          <w:delText xml:space="preserve"> at specific wavelength</w:delText>
        </w:r>
      </w:del>
      <w:r>
        <w:t xml:space="preserve">. These interactions include scattering, absorption, and refraction. Scattering occurs when atmospheric molecules and aerosols disperse light in different directions, with shorter wavelengths like blue light being more strongly affected. Absorption </w:t>
      </w:r>
      <w:del w:id="231" w:author="MARIA LAURA ZOFFOLI" w:date="2024-12-28T17:33:00Z" w16du:dateUtc="2024-12-28T16:33:00Z">
        <w:r w:rsidDel="00A518C8">
          <w:delText>result</w:delText>
        </w:r>
      </w:del>
      <w:ins w:id="232" w:author="MARIA LAURA ZOFFOLI" w:date="2024-12-28T17:33:00Z" w16du:dateUtc="2024-12-28T16:33:00Z">
        <w:r w:rsidR="00A518C8">
          <w:t>results</w:t>
        </w:r>
      </w:ins>
      <w:r>
        <w:t xml:space="preserve">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14:paraId="1A8BAB0B" w14:textId="77777777" w:rsidR="00A74F0F" w:rsidRDefault="00000000">
      <w:pPr>
        <w:pStyle w:val="BodyText"/>
      </w:pPr>
      <w:r>
        <w:t>When sunlight reaches Earth’s surface, it exhibits several behaviors, depending on the surface properties and the angle of incidence. These behaviors include:</w:t>
      </w:r>
    </w:p>
    <w:p w14:paraId="7B2D9624" w14:textId="77777777" w:rsidR="00A74F0F" w:rsidRDefault="00000000">
      <w:pPr>
        <w:numPr>
          <w:ilvl w:val="0"/>
          <w:numId w:val="5"/>
        </w:numPr>
      </w:pPr>
      <w:r>
        <w:t>Absorption: The light is absorbed by the surface, converting it into heat or another form of energy. This process varies based on the biogeochemical characteristics of the surface, with darker surfaces typically absorbing more light.</w:t>
      </w:r>
    </w:p>
    <w:p w14:paraId="1EE5D86B" w14:textId="77777777" w:rsidR="00A74F0F" w:rsidRDefault="00000000">
      <w:pPr>
        <w:numPr>
          <w:ilvl w:val="0"/>
          <w:numId w:val="5"/>
        </w:numPr>
      </w:pPr>
      <w:r>
        <w:t>Transmission: The light passes through the surface, entering a different medium, such as water or transparent materials. The extent of transmission depends on the material’s transparency and refractive index.</w:t>
      </w:r>
    </w:p>
    <w:p w14:paraId="72AC45BA" w14:textId="77777777" w:rsidR="00A74F0F" w:rsidRDefault="00000000">
      <w:pPr>
        <w:numPr>
          <w:ilvl w:val="0"/>
          <w:numId w:val="5"/>
        </w:numPr>
      </w:pPr>
      <w:r>
        <w:t xml:space="preserve">Reflection: The light that is neither absorbed nor transmitted is redirected back in the opposite direction. The amount of reflection depends on the surface’s albedo, </w:t>
      </w:r>
      <w:r>
        <w:lastRenderedPageBreak/>
        <w:t>with bright surfaces like snow reflecting more light compared to darker surfaces such as forests.</w:t>
      </w:r>
    </w:p>
    <w:p w14:paraId="55FBEE00" w14:textId="26AFF2CB" w:rsidR="00A74F0F" w:rsidRDefault="00000000">
      <w:pPr>
        <w:pStyle w:val="FirstParagraph"/>
      </w:pPr>
      <w:r>
        <w:t>Only reflected light can be detected by spaceborne sensors. The most used metric in passive remote sensing, to quantify electromagnetic radiation (EMR), is reflectance (</w:t>
      </w:r>
      <m:oMath>
        <m:r>
          <w:rPr>
            <w:rFonts w:ascii="Cambria Math" w:hAnsi="Cambria Math"/>
          </w:rPr>
          <m:t>R</m:t>
        </m:r>
      </m:oMath>
      <w:r>
        <w:t xml:space="preserve">). </w:t>
      </w:r>
      <m:oMath>
        <m:r>
          <w:rPr>
            <w:rFonts w:ascii="Cambria Math" w:hAnsi="Cambria Math"/>
          </w:rPr>
          <m:t>R</m:t>
        </m:r>
      </m:oMath>
      <w:r>
        <w:t xml:space="preserve"> is typically measured as the ratio of upwelling radiance </w:t>
      </w:r>
      <m:oMath>
        <m:sSub>
          <m:sSubPr>
            <m:ctrlPr>
              <w:rPr>
                <w:rFonts w:ascii="Cambria Math" w:hAnsi="Cambria Math"/>
              </w:rPr>
            </m:ctrlPr>
          </m:sSubPr>
          <m:e>
            <m:r>
              <w:rPr>
                <w:rFonts w:ascii="Cambria Math" w:hAnsi="Cambria Math"/>
              </w:rPr>
              <m:t>L</m:t>
            </m:r>
          </m:e>
          <m:sub>
            <m:r>
              <w:rPr>
                <w:rFonts w:ascii="Cambria Math" w:hAnsi="Cambria Math"/>
              </w:rPr>
              <m:t>u</m:t>
            </m:r>
          </m:sub>
        </m:sSub>
      </m:oMath>
      <w:r>
        <w:t xml:space="preserve"> to downwelling radiance </w:t>
      </w:r>
      <m:oMath>
        <m:sSub>
          <m:sSubPr>
            <m:ctrlPr>
              <w:rPr>
                <w:rFonts w:ascii="Cambria Math" w:hAnsi="Cambria Math"/>
              </w:rPr>
            </m:ctrlPr>
          </m:sSubPr>
          <m:e>
            <m:r>
              <w:rPr>
                <w:rFonts w:ascii="Cambria Math" w:hAnsi="Cambria Math"/>
              </w:rPr>
              <m:t>L</m:t>
            </m:r>
          </m:e>
          <m:sub>
            <m:r>
              <w:rPr>
                <w:rFonts w:ascii="Cambria Math" w:hAnsi="Cambria Math"/>
              </w:rPr>
              <m:t>d</m:t>
            </m:r>
          </m:sub>
        </m:sSub>
      </m:oMath>
      <w:r>
        <w:t xml:space="preserve"> (</w:t>
      </w:r>
      <w:hyperlink w:anchor="eq-reflectance">
        <w:r w:rsidR="00A74F0F">
          <w:rPr>
            <w:rStyle w:val="Hyperlink"/>
          </w:rPr>
          <w:t>Equation 1.1</w:t>
        </w:r>
      </w:hyperlink>
      <w:r>
        <w:t xml:space="preserve">). </w:t>
      </w:r>
      <m:oMath>
        <m:r>
          <w:rPr>
            <w:rFonts w:ascii="Cambria Math" w:hAnsi="Cambria Math"/>
          </w:rPr>
          <m:t>L</m:t>
        </m:r>
      </m:oMath>
      <w:r>
        <w:t xml:space="preserve"> is </w:t>
      </w:r>
      <w:del w:id="233" w:author="MARIA LAURA ZOFFOLI" w:date="2024-12-28T17:35:00Z" w16du:dateUtc="2024-12-28T16:35:00Z">
        <w:r w:rsidDel="00A518C8">
          <w:delText>definied</w:delText>
        </w:r>
      </w:del>
      <w:ins w:id="234" w:author="MARIA LAURA ZOFFOLI" w:date="2024-12-28T17:35:00Z" w16du:dateUtc="2024-12-28T16:35:00Z">
        <w:r w:rsidR="00A518C8">
          <w:t>defined</w:t>
        </w:r>
      </w:ins>
      <w:r>
        <w:t xml:space="preserve"> as the radiant intensity per unit of projected area in a specified direction and is expressed in units of W.m</w:t>
      </w:r>
      <w:r>
        <w:rPr>
          <w:vertAlign w:val="superscript"/>
        </w:rPr>
        <w:t>-2</w:t>
      </w:r>
      <w:r>
        <w:t>.sr</w:t>
      </w:r>
      <w:r>
        <w:rPr>
          <w:vertAlign w:val="superscript"/>
        </w:rPr>
        <w:t>-1</w:t>
      </w:r>
      <w:r>
        <w:t xml:space="preserve">. </w:t>
      </w:r>
      <m:oMath>
        <m:r>
          <w:rPr>
            <w:rFonts w:ascii="Cambria Math" w:hAnsi="Cambria Math"/>
          </w:rPr>
          <m:t>R</m:t>
        </m:r>
      </m:oMath>
      <w:ins w:id="235" w:author="MARIA LAURA ZOFFOLI" w:date="2024-12-28T17:35:00Z" w16du:dateUtc="2024-12-28T16:35:00Z">
        <w:r w:rsidR="00A518C8">
          <w:rPr>
            <w:rFonts w:eastAsiaTheme="minorEastAsia"/>
          </w:rPr>
          <w:t>,</w:t>
        </w:r>
      </w:ins>
      <w:r>
        <w:t xml:space="preserve"> </w:t>
      </w:r>
      <w:del w:id="236" w:author="MARIA LAURA ZOFFOLI" w:date="2024-12-28T17:35:00Z" w16du:dateUtc="2024-12-28T16:35:00Z">
        <w:r w:rsidDel="00A518C8">
          <w:delText>however</w:delText>
        </w:r>
      </w:del>
      <w:ins w:id="237" w:author="MARIA LAURA ZOFFOLI" w:date="2024-12-28T17:35:00Z" w16du:dateUtc="2024-12-28T16:35:00Z">
        <w:r w:rsidR="00A518C8">
          <w:t>however,</w:t>
        </w:r>
      </w:ins>
      <w:r>
        <w:t xml:space="preserve"> is dimensionless.</w:t>
      </w:r>
    </w:p>
    <w:p w14:paraId="3CE65289" w14:textId="77777777" w:rsidR="00A74F0F" w:rsidRDefault="00000000">
      <w:pPr>
        <w:pStyle w:val="BodyText"/>
      </w:pPr>
      <w:bookmarkStart w:id="238" w:name="eq-reflectance"/>
      <m:oMathPara>
        <m:oMathParaPr>
          <m:jc m:val="center"/>
        </m:oMathParaPr>
        <m:oMath>
          <m:r>
            <w:rPr>
              <w:rFonts w:ascii="Cambria Math" w:hAnsi="Cambria Math"/>
            </w:rPr>
            <m:t>R</m:t>
          </m:r>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u</m:t>
                  </m:r>
                </m:sub>
              </m:sSub>
              <m:d>
                <m:dPr>
                  <m:ctrlPr>
                    <w:rPr>
                      <w:rFonts w:ascii="Cambria Math" w:hAnsi="Cambria Math"/>
                    </w:rPr>
                  </m:ctrlPr>
                </m:dPr>
                <m:e>
                  <m:r>
                    <w:rPr>
                      <w:rFonts w:ascii="Cambria Math" w:hAnsi="Cambria Math"/>
                    </w:rPr>
                    <m:t>λ</m:t>
                  </m:r>
                </m:e>
              </m:d>
            </m:num>
            <m:den>
              <m:sSub>
                <m:sSubPr>
                  <m:ctrlPr>
                    <w:rPr>
                      <w:rFonts w:ascii="Cambria Math" w:hAnsi="Cambria Math"/>
                    </w:rPr>
                  </m:ctrlPr>
                </m:sSubPr>
                <m:e>
                  <m:r>
                    <w:rPr>
                      <w:rFonts w:ascii="Cambria Math" w:hAnsi="Cambria Math"/>
                    </w:rPr>
                    <m:t>L</m:t>
                  </m:r>
                </m:e>
                <m:sub>
                  <m:r>
                    <w:rPr>
                      <w:rFonts w:ascii="Cambria Math" w:hAnsi="Cambria Math"/>
                    </w:rPr>
                    <m:t>d</m:t>
                  </m:r>
                </m:sub>
              </m:sSub>
              <m:d>
                <m:dPr>
                  <m:ctrlPr>
                    <w:rPr>
                      <w:rFonts w:ascii="Cambria Math" w:hAnsi="Cambria Math"/>
                    </w:rPr>
                  </m:ctrlPr>
                </m:dPr>
                <m:e>
                  <m:r>
                    <w:rPr>
                      <w:rFonts w:ascii="Cambria Math" w:hAnsi="Cambria Math"/>
                    </w:rPr>
                    <m:t>λ</m:t>
                  </m:r>
                </m:e>
              </m:d>
            </m:den>
          </m:f>
          <m:r>
            <w:rPr>
              <w:rFonts w:ascii="Cambria Math" w:hAnsi="Cambria Math"/>
            </w:rPr>
            <m:t>  </m:t>
          </m:r>
          <m:d>
            <m:dPr>
              <m:ctrlPr>
                <w:rPr>
                  <w:rFonts w:ascii="Cambria Math" w:hAnsi="Cambria Math"/>
                </w:rPr>
              </m:ctrlPr>
            </m:dPr>
            <m:e>
              <m:r>
                <w:rPr>
                  <w:rFonts w:ascii="Cambria Math" w:hAnsi="Cambria Math"/>
                </w:rPr>
                <m:t>1.1</m:t>
              </m:r>
            </m:e>
          </m:d>
        </m:oMath>
      </m:oMathPara>
      <w:bookmarkEnd w:id="238"/>
    </w:p>
    <w:p w14:paraId="6AF9381F" w14:textId="77777777" w:rsidR="00A74F0F" w:rsidRDefault="00000000">
      <w:pPr>
        <w:pStyle w:val="FirstParagraph"/>
      </w:pPr>
      <m:oMath>
        <m:r>
          <w:rPr>
            <w:rFonts w:ascii="Cambria Math" w:hAnsi="Cambria Math"/>
          </w:rPr>
          <m:t>R</m:t>
        </m:r>
      </m:oMath>
      <w:r>
        <w:t xml:space="preserve"> is defined for each wavelength as a value between 0 and 1. A value of 0 indicates that all light has been absorbed or transmitted by the target, while a value of 1 indicates that all light has been reflected.</w:t>
      </w:r>
    </w:p>
    <w:tbl>
      <w:tblPr>
        <w:tblStyle w:val="Table"/>
        <w:tblW w:w="5000" w:type="pct"/>
        <w:tblLayout w:type="fixed"/>
        <w:tblLook w:val="0000" w:firstRow="0" w:lastRow="0" w:firstColumn="0" w:lastColumn="0" w:noHBand="0" w:noVBand="0"/>
      </w:tblPr>
      <w:tblGrid>
        <w:gridCol w:w="9360"/>
      </w:tblGrid>
      <w:tr w:rsidR="00A74F0F" w14:paraId="7F7C2773" w14:textId="77777777">
        <w:tc>
          <w:tcPr>
            <w:tcW w:w="7920" w:type="dxa"/>
          </w:tcPr>
          <w:p w14:paraId="75EADBBE" w14:textId="77777777" w:rsidR="00A74F0F" w:rsidRDefault="00000000">
            <w:pPr>
              <w:pStyle w:val="Compact"/>
              <w:jc w:val="center"/>
            </w:pPr>
            <w:bookmarkStart w:id="239" w:name="fig-FigLightPath"/>
            <w:r>
              <w:rPr>
                <w:noProof/>
              </w:rPr>
              <w:drawing>
                <wp:inline distT="0" distB="0" distL="0" distR="0" wp14:anchorId="07BE01F9" wp14:editId="1F5E6C2D">
                  <wp:extent cx="5349240" cy="4260589"/>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Chapter1/Figs/FigLightPath.png"/>
                          <pic:cNvPicPr>
                            <a:picLocks noChangeAspect="1" noChangeArrowheads="1"/>
                          </pic:cNvPicPr>
                        </pic:nvPicPr>
                        <pic:blipFill>
                          <a:blip r:embed="rId16"/>
                          <a:stretch>
                            <a:fillRect/>
                          </a:stretch>
                        </pic:blipFill>
                        <pic:spPr bwMode="auto">
                          <a:xfrm>
                            <a:off x="0" y="0"/>
                            <a:ext cx="5349240" cy="4260589"/>
                          </a:xfrm>
                          <a:prstGeom prst="rect">
                            <a:avLst/>
                          </a:prstGeom>
                          <a:noFill/>
                          <a:ln w="9525">
                            <a:noFill/>
                            <a:headEnd/>
                            <a:tailEnd/>
                          </a:ln>
                        </pic:spPr>
                      </pic:pic>
                    </a:graphicData>
                  </a:graphic>
                </wp:inline>
              </w:drawing>
            </w:r>
          </w:p>
          <w:p w14:paraId="4DFD0A2C" w14:textId="77777777" w:rsidR="00A74F0F" w:rsidRDefault="00000000">
            <w:pPr>
              <w:pStyle w:val="ImageCaption"/>
              <w:spacing w:before="200"/>
            </w:pPr>
            <w:r>
              <w:lastRenderedPageBreak/>
              <w:t>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tc>
        <w:bookmarkEnd w:id="239"/>
      </w:tr>
    </w:tbl>
    <w:p w14:paraId="59027571" w14:textId="4F2529E4" w:rsidR="00A74F0F" w:rsidRDefault="00000000">
      <w:pPr>
        <w:pStyle w:val="BodyText"/>
      </w:pPr>
      <m:oMath>
        <m:r>
          <w:rPr>
            <w:rFonts w:ascii="Cambria Math" w:hAnsi="Cambria Math"/>
          </w:rPr>
          <w:lastRenderedPageBreak/>
          <m:t>R</m:t>
        </m:r>
      </m:oMath>
      <w:r>
        <w:t xml:space="preserve"> at the Top of Atmosphere (TOA), i.e., the magnitude directly measured by spaceborne or airborne sensors</w:t>
      </w:r>
      <w:ins w:id="240" w:author="MARIA LAURA ZOFFOLI" w:date="2024-12-28T17:36:00Z" w16du:dateUtc="2024-12-28T16:36:00Z">
        <w:r w:rsidR="00A518C8">
          <w:t>,</w:t>
        </w:r>
      </w:ins>
      <w:r>
        <w:t xml:space="preserve"> contains signals originating from both the atmosphere and the Earth’s surface. Therefore, to study targets located on the Earth’s surface, </w:t>
      </w:r>
      <m:oMath>
        <m:sSub>
          <m:sSubPr>
            <m:ctrlPr>
              <w:rPr>
                <w:rFonts w:ascii="Cambria Math" w:hAnsi="Cambria Math"/>
              </w:rPr>
            </m:ctrlPr>
          </m:sSubPr>
          <m:e>
            <m:r>
              <w:rPr>
                <w:rFonts w:ascii="Cambria Math" w:hAnsi="Cambria Math"/>
              </w:rPr>
              <m:t>R</m:t>
            </m:r>
          </m:e>
          <m:sub>
            <m:r>
              <w:rPr>
                <w:rFonts w:ascii="Cambria Math" w:hAnsi="Cambria Math"/>
              </w:rPr>
              <m:t>TOA</m:t>
            </m:r>
          </m:sub>
        </m:sSub>
      </m:oMath>
      <w:r>
        <w:t xml:space="preserve"> must undergo atmospheric correction processing to transform it into Bottom of Atmosphere (BOA) </w:t>
      </w:r>
      <m:oMath>
        <m:r>
          <w:rPr>
            <w:rFonts w:ascii="Cambria Math" w:hAnsi="Cambria Math"/>
          </w:rPr>
          <m:t>R</m:t>
        </m:r>
      </m:oMath>
      <w:r>
        <w:t xml:space="preserve">, which represents the intrinsic reflectance properties of the surface target. Precise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is crucial for accurately analyzing surface characteristics and for applications like vegetation monitoring, water quality assessment, and land cover classification.</w:t>
      </w:r>
    </w:p>
    <w:p w14:paraId="4E6043E5" w14:textId="260E2841" w:rsidR="00A74F0F" w:rsidRDefault="00000000">
      <w:pPr>
        <w:pStyle w:val="BodyText"/>
      </w:pPr>
      <w:r>
        <w:t xml:space="preserve">One of the most basic atmospheric correction methods is the “black pixel” method, which assumes that all the signal retrieved over optically deep waters originates entirely from the atmosphere. This information is then used to correct the reflectance across the entire scene. However, this method requires the presence of optically deep water </w:t>
      </w:r>
      <w:del w:id="241" w:author="MARIA LAURA ZOFFOLI" w:date="2024-12-28T17:37:00Z" w16du:dateUtc="2024-12-28T16:37:00Z">
        <w:r w:rsidDel="00A518C8">
          <w:delText>tragets</w:delText>
        </w:r>
      </w:del>
      <w:ins w:id="242" w:author="MARIA LAURA ZOFFOLI" w:date="2024-12-28T17:37:00Z" w16du:dateUtc="2024-12-28T16:37:00Z">
        <w:r w:rsidR="00A518C8">
          <w:t>targets</w:t>
        </w:r>
      </w:ins>
      <w:r>
        <w:t xml:space="preserve">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14:paraId="5E198BD8" w14:textId="77777777" w:rsidR="00A74F0F" w:rsidRDefault="00000000">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 </w:t>
      </w:r>
      <w:r>
        <w:rPr>
          <w:i/>
          <w:iCs/>
        </w:rPr>
        <w:t>in situ</w:t>
      </w:r>
      <w:r>
        <w:t xml:space="preserve"> measurements. For example, data of the ESA constellation Sentinel-2 can be processed </w:t>
      </w:r>
      <w:r>
        <w:lastRenderedPageBreak/>
        <w:t xml:space="preserve">using Sen2Cor, a correction algorithm designed to produce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by incorporating atmospheric parameters such as water vapor, aerosols, and ozone concentrations. Additionally, some atmospheric correction methods are customized for specific targets, for example, algorithms specifically designed for water bodies, such as POLYMER (Steinmetz et al., 2011) or ACOLITE (Vanhellemont and Ruddick, 2018).</w:t>
      </w:r>
    </w:p>
    <w:p w14:paraId="1516CDA4" w14:textId="093A4A8F" w:rsidR="00A74F0F" w:rsidRDefault="00000000">
      <w:pPr>
        <w:pStyle w:val="BodyText"/>
      </w:pP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w:t>
      </w:r>
      <w:del w:id="243" w:author="MARIA LAURA ZOFFOLI" w:date="2024-12-28T17:38:00Z" w16du:dateUtc="2024-12-28T16:38:00Z">
        <w:r w:rsidDel="00CF2A42">
          <w:delText>remote sensing</w:delText>
        </w:r>
      </w:del>
      <w:ins w:id="244" w:author="MARIA LAURA ZOFFOLI" w:date="2024-12-28T17:38:00Z" w16du:dateUtc="2024-12-28T16:38:00Z">
        <w:r w:rsidR="00CF2A42">
          <w:t>RS</w:t>
        </w:r>
      </w:ins>
      <w:r>
        <w:t xml:space="preserve"> applications. By analyzing spectral signatures, its possible to identify and classify surface types, as well as derive insights into environmental changes and land-use dynamics. For example, Chlorophyll-a (Chla), a pigment found in all vegetation</w:t>
      </w:r>
      <w:ins w:id="245" w:author="MARIA LAURA ZOFFOLI" w:date="2024-12-28T17:39:00Z" w16du:dateUtc="2024-12-28T16:39:00Z">
        <w:r w:rsidR="00CF2A42">
          <w:t xml:space="preserve"> cells</w:t>
        </w:r>
      </w:ins>
      <w:r>
        <w:t xml:space="preserve">, plays a key role in defining the spectral signature of plant life. Chla absorbs light in specific regions of the electromagnetic spectrum, particularly in the blue region around 440 nm and the red region near 675 nm. Consequently, </w:t>
      </w:r>
      <w:del w:id="246" w:author="MARIA LAURA ZOFFOLI" w:date="2024-12-28T17:39:00Z" w16du:dateUtc="2024-12-28T16:39:00Z">
        <w:r w:rsidDel="00CF2A42">
          <w:delText>healty</w:delText>
        </w:r>
      </w:del>
      <w:ins w:id="247" w:author="MARIA LAURA ZOFFOLI" w:date="2024-12-28T17:39:00Z" w16du:dateUtc="2024-12-28T16:39:00Z">
        <w:r w:rsidR="00CF2A42">
          <w:t>healthy</w:t>
        </w:r>
      </w:ins>
      <w:r>
        <w:t xml:space="preserve"> vegetation exhibits a spectral signature with low </w:t>
      </w:r>
      <m:oMath>
        <m:r>
          <w:rPr>
            <w:rFonts w:ascii="Cambria Math" w:hAnsi="Cambria Math"/>
          </w:rPr>
          <m:t>R</m:t>
        </m:r>
      </m:oMath>
      <w:r>
        <w:t xml:space="preserve"> at 440 and 675 nm. Variations in physiological states and vegetations types result in different spectral patterns, enabling their differentiation and monitoring of ecological conditions over time (</w:t>
      </w:r>
      <w:hyperlink w:anchor="fig-Spectral_signature">
        <w:r w:rsidR="00A74F0F">
          <w:rPr>
            <w:rStyle w:val="Hyperlink"/>
          </w:rPr>
          <w:t>Figure 1.7</w:t>
        </w:r>
      </w:hyperlink>
      <w:r>
        <w:t>).</w:t>
      </w:r>
    </w:p>
    <w:tbl>
      <w:tblPr>
        <w:tblStyle w:val="Table"/>
        <w:tblW w:w="5000" w:type="pct"/>
        <w:tblLayout w:type="fixed"/>
        <w:tblLook w:val="0000" w:firstRow="0" w:lastRow="0" w:firstColumn="0" w:lastColumn="0" w:noHBand="0" w:noVBand="0"/>
      </w:tblPr>
      <w:tblGrid>
        <w:gridCol w:w="9360"/>
      </w:tblGrid>
      <w:tr w:rsidR="00A74F0F" w14:paraId="1FC6E492" w14:textId="77777777">
        <w:tc>
          <w:tcPr>
            <w:tcW w:w="7920" w:type="dxa"/>
          </w:tcPr>
          <w:p w14:paraId="26DBBCD5" w14:textId="77777777" w:rsidR="00A74F0F" w:rsidRDefault="00000000">
            <w:pPr>
              <w:pStyle w:val="Compact"/>
              <w:jc w:val="center"/>
            </w:pPr>
            <w:bookmarkStart w:id="248" w:name="fig-Spectral_signature"/>
            <w:r>
              <w:rPr>
                <w:noProof/>
              </w:rPr>
              <w:lastRenderedPageBreak/>
              <w:drawing>
                <wp:inline distT="0" distB="0" distL="0" distR="0" wp14:anchorId="0468BA9A" wp14:editId="40CB6346">
                  <wp:extent cx="4754880" cy="3987354"/>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Chapter1/Figs/spectral_signatures.png"/>
                          <pic:cNvPicPr>
                            <a:picLocks noChangeAspect="1" noChangeArrowheads="1"/>
                          </pic:cNvPicPr>
                        </pic:nvPicPr>
                        <pic:blipFill>
                          <a:blip r:embed="rId17"/>
                          <a:stretch>
                            <a:fillRect/>
                          </a:stretch>
                        </pic:blipFill>
                        <pic:spPr bwMode="auto">
                          <a:xfrm>
                            <a:off x="0" y="0"/>
                            <a:ext cx="4754880" cy="3987354"/>
                          </a:xfrm>
                          <a:prstGeom prst="rect">
                            <a:avLst/>
                          </a:prstGeom>
                          <a:noFill/>
                          <a:ln w="9525">
                            <a:noFill/>
                            <a:headEnd/>
                            <a:tailEnd/>
                          </a:ln>
                        </pic:spPr>
                      </pic:pic>
                    </a:graphicData>
                  </a:graphic>
                </wp:inline>
              </w:drawing>
            </w:r>
          </w:p>
          <w:p w14:paraId="56E81051" w14:textId="77777777" w:rsidR="00A74F0F" w:rsidRDefault="00000000">
            <w:pPr>
              <w:pStyle w:val="ImageCaption"/>
              <w:spacing w:before="200"/>
            </w:pPr>
            <w:r>
              <w:t>Figure 1.7: The spectral signature of vegetation (green), Water (blue) and bare soil (red). Absorption features of Chlorophyll-a are indicated for the spectra of vegetation.</w:t>
            </w:r>
          </w:p>
        </w:tc>
        <w:bookmarkEnd w:id="248"/>
      </w:tr>
    </w:tbl>
    <w:p w14:paraId="2C3B7328" w14:textId="77777777" w:rsidR="00A74F0F" w:rsidRDefault="00000000">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normalised difference between </w:t>
      </w:r>
      <m:oMath>
        <m:r>
          <w:rPr>
            <w:rFonts w:ascii="Cambria Math" w:hAnsi="Cambria Math"/>
          </w:rPr>
          <m:t>R</m:t>
        </m:r>
      </m:oMath>
      <w:r>
        <w:t xml:space="preserve"> in the NIR and red. It is calculated as:</w:t>
      </w:r>
    </w:p>
    <w:p w14:paraId="7FBD8F42" w14:textId="77777777" w:rsidR="00A74F0F" w:rsidRDefault="00000000">
      <w:pPr>
        <w:pStyle w:val="BodyText"/>
      </w:pPr>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num>
            <m:den>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den>
          </m:f>
          <m:r>
            <w:rPr>
              <w:rFonts w:ascii="Cambria Math" w:hAnsi="Cambria Math"/>
            </w:rPr>
            <m:t>  </m:t>
          </m:r>
          <m:d>
            <m:dPr>
              <m:ctrlPr>
                <w:rPr>
                  <w:rFonts w:ascii="Cambria Math" w:hAnsi="Cambria Math"/>
                </w:rPr>
              </m:ctrlPr>
            </m:dPr>
            <m:e>
              <m:r>
                <w:rPr>
                  <w:rFonts w:ascii="Cambria Math" w:hAnsi="Cambria Math"/>
                </w:rPr>
                <m:t>1.2</m:t>
              </m:r>
            </m:e>
          </m:d>
        </m:oMath>
      </m:oMathPara>
    </w:p>
    <w:p w14:paraId="262DCCFE" w14:textId="246B5627" w:rsidR="00A74F0F" w:rsidRDefault="00000000">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NIR</m:t>
            </m:r>
          </m:e>
        </m:d>
      </m:oMath>
      <w:r>
        <w:t xml:space="preserve"> is the reflectance in the infrared region arround 800 nm and </w:t>
      </w:r>
      <m:oMath>
        <m:r>
          <w:rPr>
            <w:rFonts w:ascii="Cambria Math" w:hAnsi="Cambria Math"/>
          </w:rPr>
          <m:t>R</m:t>
        </m:r>
        <m:d>
          <m:dPr>
            <m:ctrlPr>
              <w:rPr>
                <w:rFonts w:ascii="Cambria Math" w:hAnsi="Cambria Math"/>
              </w:rPr>
            </m:ctrlPr>
          </m:dPr>
          <m:e>
            <m:r>
              <w:rPr>
                <w:rFonts w:ascii="Cambria Math" w:hAnsi="Cambria Math"/>
              </w:rPr>
              <m:t>Red</m:t>
            </m:r>
          </m:e>
        </m:d>
      </m:oMath>
      <w:r>
        <w:t xml:space="preserve"> is the reflectance in the red region ar</w:t>
      </w:r>
      <w:del w:id="249" w:author="MARIA LAURA ZOFFOLI" w:date="2024-12-28T17:40:00Z" w16du:dateUtc="2024-12-28T16:40:00Z">
        <w:r w:rsidDel="00CF2A42">
          <w:delText>r</w:delText>
        </w:r>
      </w:del>
      <w:r>
        <w:t>ound 665 nm.</w:t>
      </w:r>
    </w:p>
    <w:p w14:paraId="461DE30C" w14:textId="6658F5C4" w:rsidR="00A74F0F" w:rsidRDefault="00000000">
      <w:pPr>
        <w:pStyle w:val="BodyText"/>
      </w:pPr>
      <w:r>
        <w:t xml:space="preserve">NDVI values range from -1 to 1, with negative values indicating water and higher positive values corresponding to dense healthy vegetation. While NDVI serves </w:t>
      </w:r>
      <w:r>
        <w:lastRenderedPageBreak/>
        <w:t xml:space="preserve">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w:t>
      </w:r>
      <w:del w:id="250" w:author="MARIA LAURA ZOFFOLI" w:date="2024-12-28T17:40:00Z" w16du:dateUtc="2024-12-28T16:40:00Z">
        <w:r w:rsidDel="00CF2A42">
          <w:delText>different types</w:delText>
        </w:r>
      </w:del>
      <w:ins w:id="251" w:author="MARIA LAURA ZOFFOLI" w:date="2024-12-28T17:40:00Z" w16du:dateUtc="2024-12-28T16:40:00Z">
        <w:r w:rsidR="00CF2A42">
          <w:t>distinct types</w:t>
        </w:r>
      </w:ins>
      <w:r>
        <w:t xml:space="preserve"> of habitats or vegetations (</w:t>
      </w:r>
      <w:del w:id="252" w:author="MARIA LAURA ZOFFOLI" w:date="2024-12-28T17:41:00Z" w16du:dateUtc="2024-12-28T16:41:00Z">
        <w:r w:rsidDel="00CF2A42">
          <w:delText xml:space="preserve">Vona </w:delText>
        </w:r>
      </w:del>
      <w:r>
        <w:t xml:space="preserve">Méléder et al., 2003).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w:t>
      </w:r>
      <w:del w:id="253" w:author="MARIA LAURA ZOFFOLI" w:date="2024-12-28T17:41:00Z" w16du:dateUtc="2024-12-28T16:41:00Z">
        <w:r w:rsidDel="00CF2A42">
          <w:delText>situation</w:delText>
        </w:r>
      </w:del>
      <w:ins w:id="254" w:author="MARIA LAURA ZOFFOLI" w:date="2024-12-28T17:41:00Z" w16du:dateUtc="2024-12-28T16:41:00Z">
        <w:r w:rsidR="00CF2A42">
          <w:t>situations</w:t>
        </w:r>
      </w:ins>
      <w:r>
        <w:t xml:space="preserve"> (Oiry and Barillé, 2021a)</w:t>
      </w:r>
    </w:p>
    <w:p w14:paraId="039C14BC" w14:textId="2B7F03CF" w:rsidR="00A74F0F" w:rsidRDefault="00000000">
      <w:pPr>
        <w:pStyle w:val="BodyText"/>
      </w:pP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can be used to identify key absorption features of chemical compounds of the traget, by applying derivative analysis to the spectral signature. The second derivative of the </w:t>
      </w:r>
      <m:oMath>
        <m:r>
          <w:rPr>
            <w:rFonts w:ascii="Cambria Math" w:hAnsi="Cambria Math"/>
          </w:rPr>
          <m:t>R</m:t>
        </m:r>
      </m:oMath>
      <w:r>
        <w:t xml:space="preserve"> 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w:t>
      </w:r>
      <w:del w:id="255" w:author="MARIA LAURA ZOFFOLI" w:date="2024-12-28T17:42:00Z" w16du:dateUtc="2024-12-28T16:42:00Z">
        <w:r w:rsidDel="001820F9">
          <w:delText>chlorophyll-</w:delText>
        </w:r>
      </w:del>
      <w:ins w:id="256" w:author="MARIA LAURA ZOFFOLI" w:date="2024-12-28T17:42:00Z" w16du:dateUtc="2024-12-28T16:42:00Z">
        <w:r w:rsidR="001820F9">
          <w:t>Chl</w:t>
        </w:r>
      </w:ins>
      <w:r>
        <w:t>a.</w:t>
      </w:r>
    </w:p>
    <w:p w14:paraId="15D42DD1" w14:textId="77777777" w:rsidR="00A74F0F" w:rsidRDefault="00000000">
      <w:pPr>
        <w:pStyle w:val="Heading4"/>
      </w:pPr>
      <w:bookmarkStart w:id="257" w:name="remote-sensing-resolutions"/>
      <w:r>
        <w:t>1.2.2.1 Remote Sensing resolutions</w:t>
      </w:r>
    </w:p>
    <w:p w14:paraId="07EE6347" w14:textId="77777777" w:rsidR="00A74F0F" w:rsidRDefault="00000000">
      <w:pPr>
        <w:pStyle w:val="Heading5"/>
      </w:pPr>
      <w:bookmarkStart w:id="258" w:name="spectral-and-radiometric-resolution"/>
      <w:r>
        <w:t>1.2.2.1.1 Spectral and Radiometric resolution</w:t>
      </w:r>
    </w:p>
    <w:p w14:paraId="5F633EAF" w14:textId="5E2E050E" w:rsidR="00A74F0F" w:rsidDel="001820F9" w:rsidRDefault="00000000">
      <w:pPr>
        <w:pStyle w:val="FirstParagraph"/>
        <w:rPr>
          <w:del w:id="259" w:author="MARIA LAURA ZOFFOLI" w:date="2024-12-28T17:45:00Z" w16du:dateUtc="2024-12-28T16:45:00Z"/>
        </w:rPr>
      </w:pPr>
      <w:del w:id="260" w:author="MARIA LAURA ZOFFOLI" w:date="2024-12-28T17:47:00Z" w16du:dateUtc="2024-12-28T16:47:00Z">
        <w:r w:rsidDel="001820F9">
          <w:delText>The detection</w:delText>
        </w:r>
      </w:del>
      <w:ins w:id="261" w:author="MARIA LAURA ZOFFOLI" w:date="2024-12-28T17:47:00Z" w16du:dateUtc="2024-12-28T16:47:00Z">
        <w:r w:rsidR="001820F9">
          <w:t>Detecting</w:t>
        </w:r>
      </w:ins>
      <w:r>
        <w:t xml:space="preserve"> of pigment</w:t>
      </w:r>
      <w:del w:id="262" w:author="MARIA LAURA ZOFFOLI" w:date="2024-12-28T17:43:00Z" w16du:dateUtc="2024-12-28T16:43:00Z">
        <w:r w:rsidDel="001820F9">
          <w:delText>s</w:delText>
        </w:r>
      </w:del>
      <w:r>
        <w:t xml:space="preserve"> absorption feature</w:t>
      </w:r>
      <w:ins w:id="263" w:author="MARIA LAURA ZOFFOLI" w:date="2024-12-28T17:42:00Z" w16du:dateUtc="2024-12-28T16:42:00Z">
        <w:r w:rsidR="001820F9">
          <w:t>s</w:t>
        </w:r>
      </w:ins>
      <w:r>
        <w:t xml:space="preserve"> necessitate</w:t>
      </w:r>
      <w:ins w:id="264" w:author="MARIA LAURA ZOFFOLI" w:date="2024-12-28T17:47:00Z" w16du:dateUtc="2024-12-28T16:47:00Z">
        <w:r w:rsidR="001820F9">
          <w:t>s</w:t>
        </w:r>
      </w:ins>
      <w:r>
        <w:t xml:space="preserve"> </w:t>
      </w:r>
      <w:del w:id="265" w:author="MARIA LAURA ZOFFOLI" w:date="2024-12-28T17:47:00Z" w16du:dateUtc="2024-12-28T16:47:00Z">
        <w:r w:rsidDel="001820F9">
          <w:delText>to measure</w:delText>
        </w:r>
      </w:del>
      <w:ins w:id="266" w:author="MARIA LAURA ZOFFOLI" w:date="2024-12-28T17:47:00Z" w16du:dateUtc="2024-12-28T16:47:00Z">
        <w:r w:rsidR="001820F9">
          <w:t>measuring</w:t>
        </w:r>
      </w:ins>
      <w:r>
        <w:t xml:space="preserve"> light reflectance at </w:t>
      </w:r>
      <w:del w:id="267" w:author="MARIA LAURA ZOFFOLI" w:date="2024-12-28T17:44:00Z" w16du:dateUtc="2024-12-28T16:44:00Z">
        <w:r w:rsidDel="001820F9">
          <w:delText>almost each</w:delText>
        </w:r>
      </w:del>
      <w:ins w:id="268" w:author="MARIA LAURA ZOFFOLI" w:date="2024-12-28T17:44:00Z" w16du:dateUtc="2024-12-28T16:44:00Z">
        <w:r w:rsidR="001820F9">
          <w:t>fine spectral resolution</w:t>
        </w:r>
      </w:ins>
      <w:del w:id="269" w:author="MARIA LAURA ZOFFOLI" w:date="2024-12-28T17:44:00Z" w16du:dateUtc="2024-12-28T16:44:00Z">
        <w:r w:rsidDel="001820F9">
          <w:delText xml:space="preserve"> wavelength</w:delText>
        </w:r>
      </w:del>
      <w:r>
        <w:t>. However</w:t>
      </w:r>
      <w:ins w:id="270" w:author="MARIA LAURA ZOFFOLI" w:date="2024-12-28T17:42:00Z" w16du:dateUtc="2024-12-28T16:42:00Z">
        <w:r w:rsidR="001820F9">
          <w:t>,</w:t>
        </w:r>
      </w:ins>
      <w:r>
        <w:t xml:space="preserve"> </w:t>
      </w:r>
      <w:del w:id="271" w:author="MARIA LAURA ZOFFOLI" w:date="2024-12-28T17:43:00Z" w16du:dateUtc="2024-12-28T16:43:00Z">
        <w:r w:rsidDel="001820F9">
          <w:delText>this capacity measure</w:delText>
        </w:r>
      </w:del>
      <w:ins w:id="272" w:author="MARIA LAURA ZOFFOLI" w:date="2024-12-28T17:43:00Z" w16du:dateUtc="2024-12-28T16:43:00Z">
        <w:r w:rsidR="001820F9">
          <w:t>measuring</w:t>
        </w:r>
      </w:ins>
      <w:del w:id="273" w:author="MARIA LAURA ZOFFOLI" w:date="2024-12-28T17:43:00Z" w16du:dateUtc="2024-12-28T16:43:00Z">
        <w:r w:rsidDel="001820F9">
          <w:delText xml:space="preserve"> the</w:delText>
        </w:r>
      </w:del>
      <w:r>
        <w:t xml:space="preserve"> </w:t>
      </w:r>
      <w:ins w:id="274" w:author="MARIA LAURA ZOFFOLI" w:date="2024-12-28T17:45:00Z" w16du:dateUtc="2024-12-28T16:45:00Z">
        <w:r w:rsidR="001820F9">
          <w:t>detail</w:t>
        </w:r>
        <w:r w:rsidR="001820F9">
          <w:t xml:space="preserve">ed </w:t>
        </w:r>
      </w:ins>
      <w:r>
        <w:t>spectral signature</w:t>
      </w:r>
      <w:ins w:id="275" w:author="MARIA LAURA ZOFFOLI" w:date="2024-12-28T17:45:00Z" w16du:dateUtc="2024-12-28T16:45:00Z">
        <w:r w:rsidR="001820F9">
          <w:t>s</w:t>
        </w:r>
      </w:ins>
      <w:del w:id="276" w:author="MARIA LAURA ZOFFOLI" w:date="2024-12-28T17:45:00Z" w16du:dateUtc="2024-12-28T16:45:00Z">
        <w:r w:rsidDel="001820F9">
          <w:delText xml:space="preserve"> in</w:delText>
        </w:r>
      </w:del>
      <w:r>
        <w:t xml:space="preserve"> </w:t>
      </w:r>
      <w:del w:id="277" w:author="MARIA LAURA ZOFFOLI" w:date="2024-12-28T17:45:00Z" w16du:dateUtc="2024-12-28T16:45:00Z">
        <w:r w:rsidDel="001820F9">
          <w:delText xml:space="preserve">details </w:delText>
        </w:r>
      </w:del>
      <w:r>
        <w:t xml:space="preserve">depends on the </w:t>
      </w:r>
      <w:del w:id="278" w:author="MARIA LAURA ZOFFOLI" w:date="2024-12-28T17:45:00Z" w16du:dateUtc="2024-12-28T16:45:00Z">
        <w:r w:rsidDel="001820F9">
          <w:delText xml:space="preserve">spectra resolution </w:delText>
        </w:r>
      </w:del>
      <w:del w:id="279" w:author="MARIA LAURA ZOFFOLI" w:date="2024-12-28T17:48:00Z" w16du:dateUtc="2024-12-28T16:48:00Z">
        <w:r w:rsidDel="001820F9">
          <w:delText xml:space="preserve">of the </w:delText>
        </w:r>
      </w:del>
      <w:r>
        <w:t>sensor</w:t>
      </w:r>
      <w:ins w:id="280" w:author="MARIA LAURA ZOFFOLI" w:date="2024-12-28T17:47:00Z" w16du:dateUtc="2024-12-28T16:47:00Z">
        <w:r w:rsidR="001820F9">
          <w:t xml:space="preserve">’s </w:t>
        </w:r>
        <w:r w:rsidR="001820F9">
          <w:t>characteristics</w:t>
        </w:r>
      </w:ins>
      <w:del w:id="281" w:author="MARIA LAURA ZOFFOLI" w:date="2024-12-28T17:45:00Z" w16du:dateUtc="2024-12-28T16:45:00Z">
        <w:r w:rsidDel="001820F9">
          <w:delText xml:space="preserve"> used to make the measure</w:delText>
        </w:r>
      </w:del>
      <w:r>
        <w:t>.</w:t>
      </w:r>
      <w:ins w:id="282" w:author="MARIA LAURA ZOFFOLI" w:date="2024-12-28T17:45:00Z" w16du:dateUtc="2024-12-28T16:45:00Z">
        <w:r w:rsidR="001820F9">
          <w:t xml:space="preserve"> </w:t>
        </w:r>
      </w:ins>
    </w:p>
    <w:p w14:paraId="7D6899A2" w14:textId="7D3A67E0" w:rsidR="00A74F0F" w:rsidRDefault="00000000" w:rsidP="001820F9">
      <w:pPr>
        <w:pStyle w:val="FirstParagraph"/>
        <w:rPr>
          <w:ins w:id="283" w:author="MARIA LAURA ZOFFOLI" w:date="2024-12-28T17:46:00Z" w16du:dateUtc="2024-12-28T16:46:00Z"/>
        </w:rPr>
      </w:pPr>
      <w:r>
        <w:t xml:space="preserve">Spectral resolution </w:t>
      </w:r>
      <w:del w:id="284" w:author="MARIA LAURA ZOFFOLI" w:date="2024-12-28T17:45:00Z" w16du:dateUtc="2024-12-28T16:45:00Z">
        <w:r w:rsidDel="001820F9">
          <w:delText>is a critical parameter of remote sensing sensors,</w:delText>
        </w:r>
      </w:del>
      <w:ins w:id="285" w:author="MARIA LAURA ZOFFOLI" w:date="2024-12-28T17:45:00Z" w16du:dateUtc="2024-12-28T16:45:00Z">
        <w:r w:rsidR="001820F9">
          <w:t>is</w:t>
        </w:r>
      </w:ins>
      <w:r>
        <w:t xml:space="preserve"> defined by three main components: the number of spectral bands, the bandwidth (Full Width at Half </w:t>
      </w:r>
      <w:r>
        <w:lastRenderedPageBreak/>
        <w:t xml:space="preserve">Maximum, FWHM), and the spectral sampling interval. </w:t>
      </w:r>
      <w:del w:id="286" w:author="MARIA LAURA ZOFFOLI" w:date="2024-12-28T17:48:00Z" w16du:dateUtc="2024-12-28T16:48:00Z">
        <w:r w:rsidDel="001820F9">
          <w:delText>A s</w:delText>
        </w:r>
      </w:del>
      <w:ins w:id="287" w:author="MARIA LAURA ZOFFOLI" w:date="2024-12-28T17:48:00Z" w16du:dateUtc="2024-12-28T16:48:00Z">
        <w:r w:rsidR="001820F9">
          <w:t>S</w:t>
        </w:r>
      </w:ins>
      <w:r>
        <w:t>ensor</w:t>
      </w:r>
      <w:ins w:id="288" w:author="MARIA LAURA ZOFFOLI" w:date="2024-12-28T17:48:00Z" w16du:dateUtc="2024-12-28T16:48:00Z">
        <w:r w:rsidR="001820F9">
          <w:t>s</w:t>
        </w:r>
      </w:ins>
      <w:r>
        <w:t xml:space="preserve"> with higher spectral resolution can </w:t>
      </w:r>
      <w:del w:id="289" w:author="MARIA LAURA ZOFFOLI" w:date="2024-12-28T17:49:00Z" w16du:dateUtc="2024-12-28T16:49:00Z">
        <w:r w:rsidDel="001820F9">
          <w:delText xml:space="preserve">differentiate </w:delText>
        </w:r>
      </w:del>
      <w:ins w:id="290" w:author="MARIA LAURA ZOFFOLI" w:date="2024-12-28T17:49:00Z" w16du:dateUtc="2024-12-28T16:49:00Z">
        <w:r w:rsidR="001820F9">
          <w:t>distinguish</w:t>
        </w:r>
      </w:ins>
      <w:del w:id="291" w:author="MARIA LAURA ZOFFOLI" w:date="2024-12-28T17:49:00Z" w16du:dateUtc="2024-12-28T16:49:00Z">
        <w:r w:rsidDel="001820F9">
          <w:delText>between</w:delText>
        </w:r>
      </w:del>
      <w:r>
        <w:t xml:space="preserve"> closely spaced wavelengths within the electromagnetic spectrum, enabling precise characterization of spectral features (</w:t>
      </w:r>
      <w:hyperlink w:anchor="fig-Spectral_resolutions">
        <w:r w:rsidR="00A74F0F">
          <w:rPr>
            <w:rStyle w:val="Hyperlink"/>
          </w:rPr>
          <w:t>Figure 1.8</w:t>
        </w:r>
      </w:hyperlink>
      <w:r>
        <w:t>).</w:t>
      </w:r>
    </w:p>
    <w:p w14:paraId="066FF439" w14:textId="46F4F0C3" w:rsidR="001820F9" w:rsidRPr="001820F9" w:rsidDel="001820F9" w:rsidRDefault="001820F9" w:rsidP="001820F9">
      <w:pPr>
        <w:pStyle w:val="BodyText"/>
        <w:rPr>
          <w:del w:id="292" w:author="MARIA LAURA ZOFFOLI" w:date="2024-12-28T17:49:00Z" w16du:dateUtc="2024-12-28T16:49:00Z"/>
        </w:rPr>
      </w:pPr>
    </w:p>
    <w:tbl>
      <w:tblPr>
        <w:tblStyle w:val="Table"/>
        <w:tblW w:w="5000" w:type="pct"/>
        <w:tblLayout w:type="fixed"/>
        <w:tblLook w:val="0000" w:firstRow="0" w:lastRow="0" w:firstColumn="0" w:lastColumn="0" w:noHBand="0" w:noVBand="0"/>
      </w:tblPr>
      <w:tblGrid>
        <w:gridCol w:w="9360"/>
      </w:tblGrid>
      <w:tr w:rsidR="00A74F0F" w14:paraId="7558DB26" w14:textId="77777777">
        <w:tc>
          <w:tcPr>
            <w:tcW w:w="7920" w:type="dxa"/>
          </w:tcPr>
          <w:p w14:paraId="30DAE8CB" w14:textId="77777777" w:rsidR="00A74F0F" w:rsidRDefault="00000000">
            <w:pPr>
              <w:pStyle w:val="Compact"/>
              <w:jc w:val="center"/>
            </w:pPr>
            <w:bookmarkStart w:id="293" w:name="fig-Spectral_resolutions"/>
            <w:r>
              <w:rPr>
                <w:noProof/>
              </w:rPr>
              <w:drawing>
                <wp:inline distT="0" distB="0" distL="0" distR="0" wp14:anchorId="55AC54E6" wp14:editId="4F41E341">
                  <wp:extent cx="5943600" cy="313035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Chapter1/Figs/Spectra_resolutions/Fig_SpectralResolution_chouchou.png"/>
                          <pic:cNvPicPr>
                            <a:picLocks noChangeAspect="1" noChangeArrowheads="1"/>
                          </pic:cNvPicPr>
                        </pic:nvPicPr>
                        <pic:blipFill>
                          <a:blip r:embed="rId18"/>
                          <a:stretch>
                            <a:fillRect/>
                          </a:stretch>
                        </pic:blipFill>
                        <pic:spPr bwMode="auto">
                          <a:xfrm>
                            <a:off x="0" y="0"/>
                            <a:ext cx="5943600" cy="3130355"/>
                          </a:xfrm>
                          <a:prstGeom prst="rect">
                            <a:avLst/>
                          </a:prstGeom>
                          <a:noFill/>
                          <a:ln w="9525">
                            <a:noFill/>
                            <a:headEnd/>
                            <a:tailEnd/>
                          </a:ln>
                        </pic:spPr>
                      </pic:pic>
                    </a:graphicData>
                  </a:graphic>
                </wp:inline>
              </w:drawing>
            </w:r>
          </w:p>
          <w:p w14:paraId="592180D9" w14:textId="77777777" w:rsidR="00A74F0F" w:rsidRDefault="00000000">
            <w:pPr>
              <w:pStyle w:val="ImageCaption"/>
              <w:spacing w:before="200"/>
            </w:pPr>
            <w:r>
              <w:t>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tc>
        <w:bookmarkEnd w:id="293"/>
      </w:tr>
    </w:tbl>
    <w:p w14:paraId="055E55F1" w14:textId="0D6A0F14" w:rsidR="00A01A75" w:rsidRDefault="00000000">
      <w:pPr>
        <w:pStyle w:val="BodyText"/>
        <w:rPr>
          <w:ins w:id="294" w:author="MARIA LAURA ZOFFOLI" w:date="2024-12-28T17:53:00Z" w16du:dateUtc="2024-12-28T16:53:00Z"/>
        </w:rPr>
      </w:pPr>
      <w:r>
        <w:t xml:space="preserve">Remote sensing sensors are generally classified into two categories based on their spectral resolution: multispectral </w:t>
      </w:r>
      <w:del w:id="295" w:author="MARIA LAURA ZOFFOLI" w:date="2024-12-28T17:49:00Z" w16du:dateUtc="2024-12-28T16:49:00Z">
        <w:r w:rsidDel="001820F9">
          <w:delText xml:space="preserve">sensors </w:delText>
        </w:r>
      </w:del>
      <w:r>
        <w:t>and hyperspectral sensors. Multispectral sensors are characterized by a limited number of broad spectral bands</w:t>
      </w:r>
      <w:del w:id="296" w:author="MARIA LAURA ZOFFOLI" w:date="2024-12-28T17:50:00Z" w16du:dateUtc="2024-12-28T16:50:00Z">
        <w:r w:rsidDel="001820F9">
          <w:delText>. These bands cover wide portions of the spectrum</w:delText>
        </w:r>
      </w:del>
      <w:r>
        <w:t>, with a bandwidth generally exceeding 20 nm. The</w:t>
      </w:r>
      <w:ins w:id="297" w:author="MARIA LAURA ZOFFOLI" w:date="2024-12-28T17:58:00Z" w16du:dateUtc="2024-12-28T16:58:00Z">
        <w:r w:rsidR="00BC166C">
          <w:t>ir</w:t>
        </w:r>
      </w:ins>
      <w:r>
        <w:t xml:space="preserve"> spectral sampling interval is relatively large, resulting in a coarser spectral resolution that provides a broad overview of the spectral characteristics of a scene. In </w:t>
      </w:r>
      <w:r>
        <w:lastRenderedPageBreak/>
        <w:t xml:space="preserve">contrast, hyperspectral sensors are equipped with hundreds of narrow, contiguous spectral bands. These bands are separated by small spectral sampling intervals, often just a few nanometers, which results in a much finer spectral </w:t>
      </w:r>
      <w:del w:id="298" w:author="MARIA LAURA ZOFFOLI" w:date="2024-12-28T17:50:00Z" w16du:dateUtc="2024-12-28T16:50:00Z">
        <w:r w:rsidDel="001820F9">
          <w:delText>resolution</w:delText>
        </w:r>
      </w:del>
      <w:ins w:id="299" w:author="MARIA LAURA ZOFFOLI" w:date="2024-12-28T17:50:00Z" w16du:dateUtc="2024-12-28T16:50:00Z">
        <w:r w:rsidR="001820F9">
          <w:t>details</w:t>
        </w:r>
      </w:ins>
      <w:r>
        <w:t xml:space="preserve">. </w:t>
      </w:r>
      <w:del w:id="300" w:author="MARIA LAURA ZOFFOLI" w:date="2024-12-28T17:50:00Z" w16du:dateUtc="2024-12-28T16:50:00Z">
        <w:r w:rsidDel="001820F9">
          <w:delText>This fine</w:delText>
        </w:r>
      </w:del>
      <w:ins w:id="301" w:author="MARIA LAURA ZOFFOLI" w:date="2024-12-28T17:50:00Z" w16du:dateUtc="2024-12-28T16:50:00Z">
        <w:r w:rsidR="001820F9">
          <w:t>High spectral</w:t>
        </w:r>
      </w:ins>
      <w:r>
        <w:t xml:space="preserve"> resolution </w:t>
      </w:r>
      <w:del w:id="302" w:author="MARIA LAURA ZOFFOLI" w:date="2024-12-28T17:51:00Z" w16du:dateUtc="2024-12-28T16:51:00Z">
        <w:r w:rsidDel="001820F9">
          <w:delText xml:space="preserve">allows for the detailed measurement of spectral signatures, </w:delText>
        </w:r>
      </w:del>
      <w:r>
        <w:t>capturing subtle variations in absorption features and spectral shapes</w:t>
      </w:r>
      <w:del w:id="303" w:author="MARIA LAURA ZOFFOLI" w:date="2024-12-28T17:51:00Z" w16du:dateUtc="2024-12-28T16:51:00Z">
        <w:r w:rsidDel="001820F9">
          <w:delText>.</w:delText>
        </w:r>
      </w:del>
      <w:r>
        <w:t xml:space="preserve"> </w:t>
      </w:r>
      <w:ins w:id="304" w:author="MARIA LAURA ZOFFOLI" w:date="2024-12-28T17:51:00Z" w16du:dateUtc="2024-12-28T16:51:00Z">
        <w:r w:rsidR="001820F9">
          <w:t>allow</w:t>
        </w:r>
        <w:r w:rsidR="001820F9">
          <w:t xml:space="preserve"> </w:t>
        </w:r>
      </w:ins>
      <w:ins w:id="305" w:author="MARIA LAURA ZOFFOLI" w:date="2024-12-28T17:52:00Z" w16du:dateUtc="2024-12-28T16:52:00Z">
        <w:r w:rsidR="001820F9">
          <w:t xml:space="preserve">distinguishing </w:t>
        </w:r>
      </w:ins>
      <w:ins w:id="306" w:author="MARIA LAURA ZOFFOLI" w:date="2024-12-28T17:58:00Z" w16du:dateUtc="2024-12-28T16:58:00Z">
        <w:r w:rsidR="00BC166C">
          <w:t xml:space="preserve">between </w:t>
        </w:r>
      </w:ins>
      <w:ins w:id="307" w:author="MARIA LAURA ZOFFOLI" w:date="2024-12-28T17:51:00Z" w16du:dateUtc="2024-12-28T16:51:00Z">
        <w:r w:rsidR="001820F9">
          <w:t xml:space="preserve">targets with </w:t>
        </w:r>
      </w:ins>
      <w:ins w:id="308" w:author="MARIA LAURA ZOFFOLI" w:date="2024-12-28T17:52:00Z" w16du:dateUtc="2024-12-28T16:52:00Z">
        <w:r w:rsidR="001820F9">
          <w:t>similar spectral characteristics</w:t>
        </w:r>
        <w:r w:rsidR="00A01A75">
          <w:t>, s</w:t>
        </w:r>
        <w:r w:rsidR="00A01A75">
          <w:t xml:space="preserve">uch as </w:t>
        </w:r>
        <w:r w:rsidR="00A01A75">
          <w:t xml:space="preserve">vegetation with similar </w:t>
        </w:r>
        <w:r w:rsidR="00A01A75">
          <w:t xml:space="preserve">pigment </w:t>
        </w:r>
      </w:ins>
      <w:ins w:id="309" w:author="MARIA LAURA ZOFFOLI" w:date="2024-12-28T17:53:00Z" w16du:dateUtc="2024-12-28T16:53:00Z">
        <w:r w:rsidR="00A01A75">
          <w:t>profile</w:t>
        </w:r>
      </w:ins>
      <w:del w:id="310" w:author="MARIA LAURA ZOFFOLI" w:date="2024-12-28T17:51:00Z" w16du:dateUtc="2024-12-28T16:51:00Z">
        <w:r w:rsidDel="001820F9">
          <w:delText>The difference in spectral resolution between these two categories significantly imp</w:delText>
        </w:r>
      </w:del>
      <w:del w:id="311" w:author="MARIA LAURA ZOFFOLI" w:date="2024-12-28T17:52:00Z" w16du:dateUtc="2024-12-28T16:52:00Z">
        <w:r w:rsidDel="001820F9">
          <w:delText>acts the ability of the sensor to analyze complex spectral data</w:delText>
        </w:r>
      </w:del>
      <w:r>
        <w:t xml:space="preserve">. </w:t>
      </w:r>
      <w:del w:id="312" w:author="MARIA LAURA ZOFFOLI" w:date="2024-12-28T17:53:00Z" w16du:dateUtc="2024-12-28T16:53:00Z">
        <w:r w:rsidDel="00A01A75">
          <w:delText>Hyperspectral sensors, with their narrow bands and fine sampling intervals, provide a continuous spectral profile that enables precise discrimination of unique spectral properties,</w:delText>
        </w:r>
      </w:del>
      <w:del w:id="313" w:author="MARIA LAURA ZOFFOLI" w:date="2024-12-28T17:52:00Z" w16du:dateUtc="2024-12-28T16:52:00Z">
        <w:r w:rsidDel="00A01A75">
          <w:delText xml:space="preserve"> such as pigment absorption</w:delText>
        </w:r>
      </w:del>
      <w:del w:id="314" w:author="MARIA LAURA ZOFFOLI" w:date="2024-12-28T17:53:00Z" w16du:dateUtc="2024-12-28T16:53:00Z">
        <w:r w:rsidDel="00A01A75">
          <w:delText xml:space="preserve">. </w:delText>
        </w:r>
      </w:del>
      <w:r>
        <w:t xml:space="preserve">Multispectral sensors, while less detailed, are efficient for general spectral analyses where fine discrimination is not required. </w:t>
      </w:r>
    </w:p>
    <w:p w14:paraId="6CDC243B" w14:textId="2EE6DCD2" w:rsidR="00A74F0F" w:rsidRDefault="00000000">
      <w:pPr>
        <w:pStyle w:val="BodyText"/>
      </w:pPr>
      <w:r>
        <w:t>Another specification of sensor</w:t>
      </w:r>
      <w:ins w:id="315" w:author="MARIA LAURA ZOFFOLI" w:date="2024-12-28T17:54:00Z" w16du:dateUtc="2024-12-28T16:54:00Z">
        <w:r w:rsidR="00A01A75">
          <w:t>s</w:t>
        </w:r>
      </w:ins>
      <w:r>
        <w:t xml:space="preserve"> </w:t>
      </w:r>
      <w:del w:id="316" w:author="MARIA LAURA ZOFFOLI" w:date="2024-12-28T17:59:00Z" w16du:dateUtc="2024-12-28T16:59:00Z">
        <w:r w:rsidDel="00BC166C">
          <w:delText xml:space="preserve">regarding </w:delText>
        </w:r>
      </w:del>
      <w:ins w:id="317" w:author="MARIA LAURA ZOFFOLI" w:date="2024-12-28T17:54:00Z" w16du:dateUtc="2024-12-28T16:54:00Z">
        <w:r w:rsidR="00A01A75">
          <w:t xml:space="preserve">in the spectral discrimination is </w:t>
        </w:r>
      </w:ins>
      <w:del w:id="318" w:author="MARIA LAURA ZOFFOLI" w:date="2024-12-28T17:54:00Z" w16du:dateUtc="2024-12-28T16:54:00Z">
        <w:r w:rsidDel="00A01A75">
          <w:delText xml:space="preserve">their ability to measure spectral signature is </w:delText>
        </w:r>
      </w:del>
      <w:r>
        <w:t xml:space="preserve">the radiometric resolution. It refers to </w:t>
      </w:r>
      <w:ins w:id="319" w:author="MARIA LAURA ZOFFOLI" w:date="2024-12-28T17:56:00Z" w16du:dateUtc="2024-12-28T16:56:00Z">
        <w:r w:rsidR="00A01A75">
          <w:t>precision</w:t>
        </w:r>
      </w:ins>
      <w:ins w:id="320" w:author="MARIA LAURA ZOFFOLI" w:date="2024-12-28T17:55:00Z" w16du:dateUtc="2024-12-28T16:55:00Z">
        <w:r w:rsidR="00A01A75">
          <w:t xml:space="preserve"> at which </w:t>
        </w:r>
      </w:ins>
      <w:ins w:id="321" w:author="MARIA LAURA ZOFFOLI" w:date="2024-12-28T17:56:00Z" w16du:dateUtc="2024-12-28T16:56:00Z">
        <w:r w:rsidR="00A01A75">
          <w:t xml:space="preserve">the data are recorded by </w:t>
        </w:r>
      </w:ins>
      <w:r>
        <w:t>the sensor</w:t>
      </w:r>
      <w:ins w:id="322" w:author="MARIA LAURA ZOFFOLI" w:date="2024-12-28T17:56:00Z" w16du:dateUtc="2024-12-28T16:56:00Z">
        <w:r w:rsidR="00A01A75">
          <w:t xml:space="preserve">. </w:t>
        </w:r>
      </w:ins>
      <w:del w:id="323" w:author="MARIA LAURA ZOFFOLI" w:date="2024-12-28T17:56:00Z" w16du:dateUtc="2024-12-28T16:56:00Z">
        <w:r w:rsidDel="00A01A75">
          <w:delText xml:space="preserve">’s ability to measure and differentiate variations in the intensity of electromagnetic radiation. </w:delText>
        </w:r>
      </w:del>
      <w:r>
        <w:t>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sidR="00A74F0F">
          <w:rPr>
            <w:rStyle w:val="Hyperlink"/>
          </w:rPr>
          <w:t>Figure 1.8</w:t>
        </w:r>
      </w:hyperlink>
      <w:r>
        <w:t xml:space="preserve"> D).</w:t>
      </w:r>
    </w:p>
    <w:p w14:paraId="5466ED22" w14:textId="77777777" w:rsidR="00A74F0F" w:rsidRDefault="00000000">
      <w:pPr>
        <w:pStyle w:val="Heading5"/>
      </w:pPr>
      <w:bookmarkStart w:id="324" w:name="spatial-resolution"/>
      <w:bookmarkEnd w:id="258"/>
      <w:r>
        <w:t>1.2.2.1.2 Spatial resolution</w:t>
      </w:r>
    </w:p>
    <w:p w14:paraId="0BA41B61" w14:textId="1AE2BEC8" w:rsidR="00A74F0F" w:rsidRDefault="00000000">
      <w:pPr>
        <w:pStyle w:val="FirstParagraph"/>
      </w:pPr>
      <w:r>
        <w:t xml:space="preserve">Spatial resolution, defined as the smallest discernible detail a sensor can detect on Earth’s surface, is another fundamental characteristic of </w:t>
      </w:r>
      <w:del w:id="325" w:author="MARIA LAURA ZOFFOLI" w:date="2024-12-28T18:00:00Z" w16du:dateUtc="2024-12-28T17:00:00Z">
        <w:r w:rsidDel="00BC166C">
          <w:delText>remote sensing</w:delText>
        </w:r>
      </w:del>
      <w:ins w:id="326" w:author="MARIA LAURA ZOFFOLI" w:date="2024-12-28T18:00:00Z" w16du:dateUtc="2024-12-28T17:00:00Z">
        <w:r w:rsidR="00BC166C">
          <w:t>RS</w:t>
        </w:r>
      </w:ins>
      <w:r>
        <w:t xml:space="preserve"> sensors. It is </w:t>
      </w:r>
      <w:r>
        <w:lastRenderedPageBreak/>
        <w:t>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14:paraId="31BB0C8A" w14:textId="131FD853" w:rsidR="00A74F0F" w:rsidRDefault="00000000">
      <w:pPr>
        <w:pStyle w:val="BodyText"/>
      </w:pPr>
      <w:r>
        <w:t>Spatial resolution can range widely depending on the research objective and sensor platform. For instance, moderate-resolution sensors like MODIS aboard Terra and Aqua capture data at spatial resolutions of 250 m</w:t>
      </w:r>
      <w:del w:id="327" w:author="MARIA LAURA ZOFFOLI" w:date="2024-12-28T18:01:00Z" w16du:dateUtc="2024-12-28T17:01:00Z">
        <w:r w:rsidDel="00BC166C">
          <w:delText>eters</w:delText>
        </w:r>
      </w:del>
      <w:r>
        <w:t>, 500 m</w:t>
      </w:r>
      <w:del w:id="328" w:author="MARIA LAURA ZOFFOLI" w:date="2024-12-28T18:01:00Z" w16du:dateUtc="2024-12-28T17:01:00Z">
        <w:r w:rsidDel="00BC166C">
          <w:delText>eters</w:delText>
        </w:r>
      </w:del>
      <w:r>
        <w:t>, and 1 k</w:t>
      </w:r>
      <w:ins w:id="329" w:author="MARIA LAURA ZOFFOLI" w:date="2024-12-28T18:01:00Z" w16du:dateUtc="2024-12-28T17:01:00Z">
        <w:r w:rsidR="00BC166C">
          <w:t>m</w:t>
        </w:r>
      </w:ins>
      <w:del w:id="330" w:author="MARIA LAURA ZOFFOLI" w:date="2024-12-28T18:01:00Z" w16du:dateUtc="2024-12-28T17:01:00Z">
        <w:r w:rsidDel="00BC166C">
          <w:delText>ilometer</w:delText>
        </w:r>
      </w:del>
      <w:r>
        <w:t>, making them suitable for large-scale environmental monitoring. In contrast, Sentinel-2 provides higher spatial resolutions</w:t>
      </w:r>
      <w:ins w:id="331" w:author="MARIA LAURA ZOFFOLI" w:date="2024-12-28T18:01:00Z" w16du:dateUtc="2024-12-28T17:01:00Z">
        <w:r w:rsidR="00BC166C">
          <w:t xml:space="preserve">, from </w:t>
        </w:r>
      </w:ins>
      <w:del w:id="332" w:author="MARIA LAURA ZOFFOLI" w:date="2024-12-28T18:01:00Z" w16du:dateUtc="2024-12-28T17:01:00Z">
        <w:r w:rsidDel="00BC166C">
          <w:delText>—</w:delText>
        </w:r>
      </w:del>
      <w:r>
        <w:t xml:space="preserve">10 </w:t>
      </w:r>
      <w:ins w:id="333" w:author="MARIA LAURA ZOFFOLI" w:date="2024-12-28T18:01:00Z" w16du:dateUtc="2024-12-28T17:01:00Z">
        <w:r w:rsidR="00BC166C">
          <w:t xml:space="preserve">to </w:t>
        </w:r>
      </w:ins>
      <w:del w:id="334" w:author="MARIA LAURA ZOFFOLI" w:date="2024-12-28T18:01:00Z" w16du:dateUtc="2024-12-28T17:01:00Z">
        <w:r w:rsidDel="00BC166C">
          <w:delText xml:space="preserve">meters for visible and near-infrared bands, 20 meters for red-edge and shortwave infrared bands, and </w:delText>
        </w:r>
      </w:del>
      <w:r>
        <w:t>60 m</w:t>
      </w:r>
      <w:ins w:id="335" w:author="MARIA LAURA ZOFFOLI" w:date="2024-12-28T18:01:00Z" w16du:dateUtc="2024-12-28T17:01:00Z">
        <w:r w:rsidR="00BC166C">
          <w:t xml:space="preserve"> depending on the spectral band, </w:t>
        </w:r>
      </w:ins>
      <w:del w:id="336" w:author="MARIA LAURA ZOFFOLI" w:date="2024-12-28T18:02:00Z" w16du:dateUtc="2024-12-28T17:02:00Z">
        <w:r w:rsidDel="00BC166C">
          <w:delText>eters for atmospheric correction bands—</w:delText>
        </w:r>
      </w:del>
      <w:r>
        <w:t>facilitating detailed observations for applications such as vegetation and land-use mapping. At the finer end, high-resolution sensors on platforms like Pleiades-Neo achieve sub-meter resolutions (e.g., 30 cm per pixel), ideal for precise Earth observations.</w:t>
      </w:r>
    </w:p>
    <w:p w14:paraId="6FDCDBBA" w14:textId="4C5F0740" w:rsidR="00A74F0F" w:rsidRDefault="00000000">
      <w:pPr>
        <w:pStyle w:val="BodyText"/>
      </w:pPr>
      <w:r>
        <w:t>Unmanned Aerial Vehicles (UAVs), equipped with high-resolution cameras, offer even finer spatial resolutions, often down to a few c</w:t>
      </w:r>
      <w:ins w:id="337" w:author="MARIA LAURA ZOFFOLI" w:date="2024-12-28T18:02:00Z" w16du:dateUtc="2024-12-28T17:02:00Z">
        <w:r w:rsidR="0046109E">
          <w:t>m</w:t>
        </w:r>
      </w:ins>
      <w:del w:id="338" w:author="MARIA LAURA ZOFFOLI" w:date="2024-12-28T18:02:00Z" w16du:dateUtc="2024-12-28T17:02:00Z">
        <w:r w:rsidDel="0046109E">
          <w:delText>entimeters</w:delText>
        </w:r>
      </w:del>
      <w:r>
        <w:t>, even m</w:t>
      </w:r>
      <w:ins w:id="339" w:author="MARIA LAURA ZOFFOLI" w:date="2024-12-28T18:02:00Z" w16du:dateUtc="2024-12-28T17:02:00Z">
        <w:r w:rsidR="0046109E">
          <w:t>m</w:t>
        </w:r>
      </w:ins>
      <w:del w:id="340" w:author="MARIA LAURA ZOFFOLI" w:date="2024-12-28T18:02:00Z" w16du:dateUtc="2024-12-28T17:02:00Z">
        <w:r w:rsidDel="0046109E">
          <w:delText>illimeters</w:delText>
        </w:r>
      </w:del>
      <w:r>
        <w:t>, depending on flight altitude and sensor specifications. This ultra-high resolution is particularly advantageous for heterogeneous site mapping. Chapter 3 will show</w:t>
      </w:r>
      <w:del w:id="341" w:author="MARIA LAURA ZOFFOLI" w:date="2024-12-28T18:03:00Z" w16du:dateUtc="2024-12-28T17:03:00Z">
        <w:r w:rsidDel="0046109E">
          <w:delText>s</w:delText>
        </w:r>
      </w:del>
      <w:r>
        <w:t xml:space="preserve"> that an ultra-high spatial resolution can be valuable for </w:t>
      </w:r>
      <w:del w:id="342" w:author="MARIA LAURA ZOFFOLI" w:date="2024-12-28T18:03:00Z" w16du:dateUtc="2024-12-28T17:03:00Z">
        <w:r w:rsidDel="0046109E">
          <w:delText>marchine</w:delText>
        </w:r>
      </w:del>
      <w:ins w:id="343" w:author="MARIA LAURA ZOFFOLI" w:date="2024-12-28T18:03:00Z" w16du:dateUtc="2024-12-28T17:03:00Z">
        <w:r w:rsidR="0046109E">
          <w:t>machine</w:t>
        </w:r>
      </w:ins>
      <w:r>
        <w:t xml:space="preserve"> learning model training. However, such high resolution requires increased data storage and processing capacity, illustrating the trade-off between detail and operational feasibility.</w:t>
      </w:r>
    </w:p>
    <w:p w14:paraId="06E6675C" w14:textId="77777777" w:rsidR="00A74F0F" w:rsidRDefault="00000000">
      <w:pPr>
        <w:pStyle w:val="BodyText"/>
      </w:pPr>
      <w:r>
        <w:t xml:space="preserve">In scenarios involving mixed vegetation types or intricate landscape features, coarse-resolution sensors may fail to capture fine-scale heterogeneity, limiting the </w:t>
      </w:r>
      <w:r>
        <w:lastRenderedPageBreak/>
        <w:t>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p w14:paraId="5017E067" w14:textId="77777777" w:rsidR="00A74F0F" w:rsidRDefault="00000000">
      <w:pPr>
        <w:pStyle w:val="Heading5"/>
      </w:pPr>
      <w:bookmarkStart w:id="344" w:name="temporal-resolutions"/>
      <w:bookmarkEnd w:id="324"/>
      <w:r>
        <w:t>1.2.2.1.3 Temporal Resolutions</w:t>
      </w:r>
    </w:p>
    <w:p w14:paraId="3F08C129" w14:textId="77777777" w:rsidR="00A74F0F" w:rsidRDefault="00000000">
      <w:pPr>
        <w:pStyle w:val="FirstParagraph"/>
      </w:pPr>
      <w:r>
        <w:t>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14:paraId="4DE71165" w14:textId="77777777" w:rsidR="00A74F0F" w:rsidRDefault="00000000">
      <w:pPr>
        <w:pStyle w:val="BodyText"/>
      </w:pPr>
      <w:r>
        <w:t>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14:paraId="34931ED1" w14:textId="77777777" w:rsidR="00A74F0F" w:rsidRDefault="00000000">
      <w:pPr>
        <w:pStyle w:val="BodyText"/>
      </w:pPr>
      <w:r>
        <w:t xml:space="preserve">The temporal resolution of a satellite sensor may vary from hours to days, depending on whether the platform orbit is geostationary or sun-synchronous. </w:t>
      </w:r>
      <w:r>
        <w:lastRenderedPageBreak/>
        <w:t>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14:paraId="0B120A93" w14:textId="77777777" w:rsidR="00A74F0F" w:rsidRDefault="00000000">
      <w:pPr>
        <w:pStyle w:val="BodyText"/>
      </w:pPr>
      <w:r>
        <w:t>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sidR="00A74F0F">
          <w:rPr>
            <w:rStyle w:val="Hyperlink"/>
          </w:rPr>
          <w:t>Figure 1.9</w:t>
        </w:r>
      </w:hyperlink>
      <w:r>
        <w:t>).</w:t>
      </w:r>
    </w:p>
    <w:p w14:paraId="4E2C6A4A" w14:textId="77777777" w:rsidR="00A74F0F" w:rsidRDefault="00000000">
      <w:pPr>
        <w:pStyle w:val="BodyText"/>
      </w:pPr>
      <w:r>
        <w:t>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p w14:paraId="18F67E43" w14:textId="77777777" w:rsidR="00A74F0F" w:rsidRDefault="00000000">
      <w:pPr>
        <w:pStyle w:val="Heading4"/>
      </w:pPr>
      <w:bookmarkStart w:id="345" w:name="a-story-of-trade-off"/>
      <w:bookmarkEnd w:id="257"/>
      <w:bookmarkEnd w:id="344"/>
      <w:r>
        <w:t>1.2.2.2 A story of trade off</w:t>
      </w:r>
    </w:p>
    <w:p w14:paraId="4356A0F6" w14:textId="77777777" w:rsidR="00A74F0F" w:rsidRDefault="00000000">
      <w:pPr>
        <w:pStyle w:val="FirstParagraph"/>
      </w:pPr>
      <w:r>
        <w:t>Remote sensing involves inherent trade-offs between spatial resolution, temporal resolution, and coverage area, which influence the suitability of sensors for different applications (</w:t>
      </w:r>
      <w:hyperlink w:anchor="fig-ResolutionSatellite">
        <w:r w:rsidR="00A74F0F">
          <w:rPr>
            <w:rStyle w:val="Hyperlink"/>
          </w:rPr>
          <w:t>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w:t>
      </w:r>
      <w:r>
        <w:lastRenderedPageBreak/>
        <w:t>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w="5000" w:type="pct"/>
        <w:tblLayout w:type="fixed"/>
        <w:tblLook w:val="0000" w:firstRow="0" w:lastRow="0" w:firstColumn="0" w:lastColumn="0" w:noHBand="0" w:noVBand="0"/>
      </w:tblPr>
      <w:tblGrid>
        <w:gridCol w:w="9360"/>
      </w:tblGrid>
      <w:tr w:rsidR="00A74F0F" w14:paraId="3211F5B6" w14:textId="77777777">
        <w:tc>
          <w:tcPr>
            <w:tcW w:w="7920" w:type="dxa"/>
          </w:tcPr>
          <w:p w14:paraId="6D69E84A" w14:textId="77777777" w:rsidR="00A74F0F" w:rsidRDefault="00000000">
            <w:pPr>
              <w:pStyle w:val="Compact"/>
              <w:jc w:val="center"/>
            </w:pPr>
            <w:bookmarkStart w:id="346" w:name="fig-ResolutionSatellite"/>
            <w:r>
              <w:rPr>
                <w:noProof/>
              </w:rPr>
              <w:drawing>
                <wp:inline distT="0" distB="0" distL="0" distR="0" wp14:anchorId="2DB81D70" wp14:editId="0B4E2FF3">
                  <wp:extent cx="5943600" cy="3500222"/>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Chapter1/Figs/Satellite_resolution.png"/>
                          <pic:cNvPicPr>
                            <a:picLocks noChangeAspect="1" noChangeArrowheads="1"/>
                          </pic:cNvPicPr>
                        </pic:nvPicPr>
                        <pic:blipFill>
                          <a:blip r:embed="rId19"/>
                          <a:stretch>
                            <a:fillRect/>
                          </a:stretch>
                        </pic:blipFill>
                        <pic:spPr bwMode="auto">
                          <a:xfrm>
                            <a:off x="0" y="0"/>
                            <a:ext cx="5943600" cy="3500222"/>
                          </a:xfrm>
                          <a:prstGeom prst="rect">
                            <a:avLst/>
                          </a:prstGeom>
                          <a:noFill/>
                          <a:ln w="9525">
                            <a:noFill/>
                            <a:headEnd/>
                            <a:tailEnd/>
                          </a:ln>
                        </pic:spPr>
                      </pic:pic>
                    </a:graphicData>
                  </a:graphic>
                </wp:inline>
              </w:drawing>
            </w:r>
          </w:p>
          <w:p w14:paraId="13014071" w14:textId="77777777" w:rsidR="00A74F0F" w:rsidRDefault="00000000">
            <w:pPr>
              <w:pStyle w:val="ImageCaption"/>
              <w:spacing w:before="200"/>
            </w:pPr>
            <w:r>
              <w:t>Figure 1.9: Intersection of spectral resolutions (x-axis), temporal resolutions (y-axis), and spatial resolutions (circle size) of the main satellite sensors used to observe coastal areas.</w:t>
            </w:r>
          </w:p>
        </w:tc>
        <w:bookmarkEnd w:id="346"/>
      </w:tr>
    </w:tbl>
    <w:p w14:paraId="760C059B" w14:textId="73047983" w:rsidR="00A74F0F" w:rsidRDefault="00000000">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w:t>
      </w:r>
      <w:del w:id="347" w:author="MARIA LAURA ZOFFOLI" w:date="2024-12-28T18:09:00Z" w16du:dateUtc="2024-12-28T17:09:00Z">
        <w:r w:rsidDel="00CC3DC3">
          <w:delText xml:space="preserve">chlorophyll </w:delText>
        </w:r>
      </w:del>
      <w:ins w:id="348" w:author="MARIA LAURA ZOFFOLI" w:date="2024-12-28T18:09:00Z" w16du:dateUtc="2024-12-28T17:09:00Z">
        <w:r w:rsidR="00CC3DC3">
          <w:t>Chla</w:t>
        </w:r>
        <w:r w:rsidR="00CC3DC3">
          <w:t xml:space="preserve"> </w:t>
        </w:r>
      </w:ins>
      <w:r>
        <w:t>concentrations, which are critical for understanding broader ecosystem health in coastal zones.</w:t>
      </w:r>
    </w:p>
    <w:p w14:paraId="463FF7E1" w14:textId="77777777" w:rsidR="00A74F0F" w:rsidRDefault="00000000">
      <w:pPr>
        <w:pStyle w:val="BodyText"/>
      </w:pPr>
      <w:r>
        <w:t xml:space="preserve">Intermediate-resolution sensors provide a compromise, offering sufficient detail for regional studies while maintaining adequate temporal resolution for periodic </w:t>
      </w:r>
      <w:r>
        <w:lastRenderedPageBreak/>
        <w:t>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14:paraId="1F155439" w14:textId="77777777" w:rsidR="00A74F0F" w:rsidRDefault="00000000">
      <w:pPr>
        <w:pStyle w:val="BodyText"/>
      </w:pPr>
      <w:r>
        <w:t>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14:paraId="104CCE40" w14:textId="622AD3E7" w:rsidR="00A74F0F" w:rsidDel="00F708FC" w:rsidRDefault="00000000" w:rsidP="00FB0881">
      <w:pPr>
        <w:pStyle w:val="Heading3"/>
        <w:rPr>
          <w:del w:id="349" w:author="MARIA LAURA ZOFFOLI" w:date="2024-12-28T18:20:00Z" w16du:dateUtc="2024-12-28T17:20:00Z"/>
        </w:rPr>
      </w:pPr>
      <w:bookmarkStart w:id="350" w:name="X6e0637a84264a80c0e5f6545e17679d348073aa"/>
      <w:bookmarkStart w:id="351" w:name="_Toc186276984"/>
      <w:bookmarkEnd w:id="228"/>
      <w:bookmarkEnd w:id="345"/>
      <w:del w:id="352" w:author="MARIA LAURA ZOFFOLI" w:date="2024-12-28T18:20:00Z" w16du:dateUtc="2024-12-28T17:20:00Z">
        <w:r w:rsidDel="00F708FC">
          <w:lastRenderedPageBreak/>
          <w:delText>1.2.3 Remote Sensing applied to Coastal monitoring</w:delText>
        </w:r>
        <w:bookmarkEnd w:id="351"/>
      </w:del>
    </w:p>
    <w:p w14:paraId="6D9121EC" w14:textId="2F917E9F" w:rsidR="00A74F0F" w:rsidDel="00F708FC" w:rsidRDefault="00000000" w:rsidP="00F708FC">
      <w:pPr>
        <w:pStyle w:val="FirstParagraph"/>
        <w:keepNext/>
        <w:keepLines/>
        <w:spacing w:before="200" w:after="0" w:line="240" w:lineRule="auto"/>
        <w:contextualSpacing w:val="0"/>
        <w:outlineLvl w:val="2"/>
        <w:rPr>
          <w:del w:id="353" w:author="MARIA LAURA ZOFFOLI" w:date="2024-12-28T18:20:00Z" w16du:dateUtc="2024-12-28T17:20:00Z"/>
        </w:rPr>
        <w:pPrChange w:id="354" w:author="MARIA LAURA ZOFFOLI" w:date="2024-12-28T18:20:00Z" w16du:dateUtc="2024-12-28T17:20:00Z">
          <w:pPr>
            <w:pStyle w:val="FirstParagraph"/>
          </w:pPr>
        </w:pPrChange>
      </w:pPr>
      <w:del w:id="355" w:author="MARIA LAURA ZOFFOLI" w:date="2024-12-28T18:20:00Z" w16du:dateUtc="2024-12-28T17:20:00Z">
        <w:r w:rsidRPr="009A711C" w:rsidDel="00F708FC">
          <w:rPr>
            <w:highlight w:val="yellow"/>
            <w:rPrChange w:id="356" w:author="MARIA LAURA ZOFFOLI" w:date="2024-12-28T17:06:00Z" w16du:dateUtc="2024-12-28T16:06:00Z">
              <w:rPr/>
            </w:rPrChange>
          </w:rPr>
          <w:delText>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w:delText>
        </w:r>
        <w:r w:rsidDel="00F708FC">
          <w:delText xml:space="preserve">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delText>
        </w:r>
      </w:del>
    </w:p>
    <w:p w14:paraId="73CF4F2C" w14:textId="2D5E3884" w:rsidR="00A74F0F" w:rsidDel="00F708FC" w:rsidRDefault="00000000" w:rsidP="00F708FC">
      <w:pPr>
        <w:pStyle w:val="BodyText"/>
        <w:keepNext/>
        <w:keepLines/>
        <w:spacing w:before="200" w:after="0" w:line="240" w:lineRule="auto"/>
        <w:ind w:firstLine="0"/>
        <w:contextualSpacing w:val="0"/>
        <w:outlineLvl w:val="2"/>
        <w:rPr>
          <w:del w:id="357" w:author="MARIA LAURA ZOFFOLI" w:date="2024-12-28T18:20:00Z" w16du:dateUtc="2024-12-28T17:20:00Z"/>
        </w:rPr>
        <w:pPrChange w:id="358" w:author="MARIA LAURA ZOFFOLI" w:date="2024-12-28T18:20:00Z" w16du:dateUtc="2024-12-28T17:20:00Z">
          <w:pPr>
            <w:pStyle w:val="BodyText"/>
          </w:pPr>
        </w:pPrChange>
      </w:pPr>
      <w:del w:id="359" w:author="MARIA LAURA ZOFFOLI" w:date="2024-12-28T18:20:00Z" w16du:dateUtc="2024-12-28T17:20:00Z">
        <w:r w:rsidDel="00F708FC">
          <w:delText>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 (Borja et al., 2013; Zoffoli et al., 2021a).</w:delText>
        </w:r>
      </w:del>
    </w:p>
    <w:p w14:paraId="731D2F50" w14:textId="4385BAB2" w:rsidR="00A74F0F" w:rsidDel="00F708FC" w:rsidRDefault="00000000" w:rsidP="00F708FC">
      <w:pPr>
        <w:pStyle w:val="BodyText"/>
        <w:keepNext/>
        <w:keepLines/>
        <w:spacing w:before="200" w:after="0" w:line="240" w:lineRule="auto"/>
        <w:ind w:firstLine="0"/>
        <w:contextualSpacing w:val="0"/>
        <w:outlineLvl w:val="2"/>
        <w:rPr>
          <w:del w:id="360" w:author="MARIA LAURA ZOFFOLI" w:date="2024-12-28T18:20:00Z" w16du:dateUtc="2024-12-28T17:20:00Z"/>
        </w:rPr>
        <w:pPrChange w:id="361" w:author="MARIA LAURA ZOFFOLI" w:date="2024-12-28T18:20:00Z" w16du:dateUtc="2024-12-28T17:20:00Z">
          <w:pPr>
            <w:pStyle w:val="BodyText"/>
          </w:pPr>
        </w:pPrChange>
      </w:pPr>
      <w:del w:id="362" w:author="MARIA LAURA ZOFFOLI" w:date="2024-12-28T18:20:00Z" w16du:dateUtc="2024-12-28T17:20:00Z">
        <w:r w:rsidDel="00F708FC">
          <w:delText>Satellite remote sensing has emerged as a promising tool for studying essential biodiversity variables in these habitats (Pereira et al., 2013a; Skidmore et al., 2015).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delText>
        </w:r>
      </w:del>
    </w:p>
    <w:p w14:paraId="41ACF24B" w14:textId="49A1150E" w:rsidR="00A74F0F" w:rsidDel="00F708FC" w:rsidRDefault="00000000" w:rsidP="00F708FC">
      <w:pPr>
        <w:pStyle w:val="BodyText"/>
        <w:keepNext/>
        <w:keepLines/>
        <w:spacing w:before="200" w:after="0" w:line="240" w:lineRule="auto"/>
        <w:ind w:firstLine="0"/>
        <w:contextualSpacing w:val="0"/>
        <w:outlineLvl w:val="2"/>
        <w:rPr>
          <w:del w:id="363" w:author="MARIA LAURA ZOFFOLI" w:date="2024-12-28T18:20:00Z" w16du:dateUtc="2024-12-28T17:20:00Z"/>
        </w:rPr>
        <w:pPrChange w:id="364" w:author="MARIA LAURA ZOFFOLI" w:date="2024-12-28T18:20:00Z" w16du:dateUtc="2024-12-28T17:20:00Z">
          <w:pPr>
            <w:pStyle w:val="BodyText"/>
          </w:pPr>
        </w:pPrChange>
      </w:pPr>
      <w:del w:id="365" w:author="MARIA LAURA ZOFFOLI" w:date="2024-12-28T18:20:00Z" w16du:dateUtc="2024-12-28T17:20:00Z">
        <w:r w:rsidDel="00F708FC">
          <w:delText>However, past and current satellite missions lack optimal technical specifications (spatial, spectral, and temporal resolution) for full operational capability (</w:delText>
        </w:r>
      </w:del>
      <w:del w:id="366" w:author="MARIA LAURA ZOFFOLI" w:date="2024-12-28T17:06:00Z" w16du:dateUtc="2024-12-28T16:06:00Z">
        <w:r w:rsidDel="009A711C">
          <w:delText xml:space="preserve">F. E. </w:delText>
        </w:r>
      </w:del>
      <w:del w:id="367" w:author="MARIA LAURA ZOFFOLI" w:date="2024-12-28T18:20:00Z" w16du:dateUtc="2024-12-28T17:20:00Z">
        <w:r w:rsidDel="00F708FC">
          <w:delText>Muller-Karger et al., 2018). For some habitats, multispectral resolution may be adequate under certain conditions (Zoffoli et al., 2020a), although risks of classification errors remain. For others, higher spectral resolution is necessary to distinguish taxonomically distinct groups of organisms (</w:delText>
        </w:r>
      </w:del>
      <w:del w:id="368" w:author="MARIA LAURA ZOFFOLI" w:date="2024-12-28T17:06:00Z" w16du:dateUtc="2024-12-28T16:06:00Z">
        <w:r w:rsidDel="009A711C">
          <w:delText xml:space="preserve">S. </w:delText>
        </w:r>
      </w:del>
      <w:del w:id="369" w:author="MARIA LAURA ZOFFOLI" w:date="2024-12-28T18:20:00Z" w16du:dateUtc="2024-12-28T17:20:00Z">
        <w:r w:rsidDel="00F708FC">
          <w:delText>Fyfe, 2003; Launeau et al., 2018; Méléder et al., 2018). Identification relies partly on the presence of visible absorption bands associated with photosynthetic and accessory pigments, which can be detected and quantified using high-performance liquid chromatography (</w:delText>
        </w:r>
      </w:del>
      <w:del w:id="370" w:author="MARIA LAURA ZOFFOLI" w:date="2024-12-28T17:07:00Z" w16du:dateUtc="2024-12-28T16:07:00Z">
        <w:r w:rsidDel="009A711C">
          <w:delText xml:space="preserve">A. </w:delText>
        </w:r>
      </w:del>
      <w:del w:id="371" w:author="MARIA LAURA ZOFFOLI" w:date="2024-12-28T18:20:00Z" w16du:dateUtc="2024-12-28T17:20:00Z">
        <w:r w:rsidDel="00F708FC">
          <w:delText xml:space="preserve">Bargain et al., 2013a; Jesus et al., 2014; Méléder et al., 2005; </w:delText>
        </w:r>
      </w:del>
      <w:del w:id="372" w:author="MARIA LAURA ZOFFOLI" w:date="2024-12-28T17:07:00Z" w16du:dateUtc="2024-12-28T16:07:00Z">
        <w:r w:rsidDel="009A711C">
          <w:delText xml:space="preserve">V. </w:delText>
        </w:r>
      </w:del>
      <w:del w:id="373" w:author="MARIA LAURA ZOFFOLI" w:date="2024-12-28T18:20:00Z" w16du:dateUtc="2024-12-28T17:20:00Z">
        <w:r w:rsidDel="00F708FC">
          <w:delText>Méléder et al., 2003).</w:delText>
        </w:r>
      </w:del>
    </w:p>
    <w:p w14:paraId="22D8062F" w14:textId="0E372044" w:rsidR="00A74F0F" w:rsidDel="00F708FC" w:rsidRDefault="00000000" w:rsidP="00F708FC">
      <w:pPr>
        <w:pStyle w:val="Compact"/>
        <w:keepNext/>
        <w:keepLines/>
        <w:numPr>
          <w:ilvl w:val="0"/>
          <w:numId w:val="6"/>
        </w:numPr>
        <w:spacing w:before="200"/>
        <w:ind w:firstLine="0"/>
        <w:contextualSpacing w:val="0"/>
        <w:outlineLvl w:val="2"/>
        <w:rPr>
          <w:del w:id="374" w:author="MARIA LAURA ZOFFOLI" w:date="2024-12-28T18:20:00Z" w16du:dateUtc="2024-12-28T17:20:00Z"/>
        </w:rPr>
        <w:pPrChange w:id="375" w:author="MARIA LAURA ZOFFOLI" w:date="2024-12-28T18:20:00Z" w16du:dateUtc="2024-12-28T17:20:00Z">
          <w:pPr>
            <w:pStyle w:val="Compact"/>
            <w:numPr>
              <w:numId w:val="6"/>
            </w:numPr>
            <w:ind w:left="720" w:hanging="360"/>
          </w:pPr>
        </w:pPrChange>
      </w:pPr>
      <w:del w:id="376" w:author="MARIA LAURA ZOFFOLI" w:date="2024-12-28T18:20:00Z" w16du:dateUtc="2024-12-28T17:20:00Z">
        <w:r w:rsidDel="00F708FC">
          <w:delText>EOV EBV</w:delText>
        </w:r>
      </w:del>
    </w:p>
    <w:p w14:paraId="4831A8E9" w14:textId="3B813174" w:rsidR="00755272" w:rsidRPr="00595935" w:rsidDel="00F708FC" w:rsidRDefault="00000000" w:rsidP="00F708FC">
      <w:pPr>
        <w:pStyle w:val="Compact"/>
        <w:keepNext/>
        <w:keepLines/>
        <w:spacing w:before="200"/>
        <w:contextualSpacing w:val="0"/>
        <w:outlineLvl w:val="2"/>
        <w:rPr>
          <w:del w:id="377" w:author="MARIA LAURA ZOFFOLI" w:date="2024-12-28T18:20:00Z" w16du:dateUtc="2024-12-28T17:20:00Z"/>
          <w:sz w:val="24"/>
          <w:lang w:val="fr-FR"/>
        </w:rPr>
        <w:pPrChange w:id="378" w:author="MARIA LAURA ZOFFOLI" w:date="2024-12-28T18:20:00Z" w16du:dateUtc="2024-12-28T17:20:00Z">
          <w:pPr>
            <w:pStyle w:val="Compact"/>
          </w:pPr>
        </w:pPrChange>
      </w:pPr>
      <w:del w:id="379" w:author="MARIA LAURA ZOFFOLI" w:date="2024-12-28T18:20:00Z" w16du:dateUtc="2024-12-28T17:20:00Z">
        <w:r w:rsidDel="00F708FC">
          <w:delText>Muller-Karger</w:delText>
        </w:r>
      </w:del>
    </w:p>
    <w:p w14:paraId="3258C5B7" w14:textId="1BABC9ED" w:rsidR="00A74F0F" w:rsidDel="00F708FC" w:rsidRDefault="00000000" w:rsidP="00FB0881">
      <w:pPr>
        <w:pStyle w:val="Heading2"/>
        <w:rPr>
          <w:del w:id="380" w:author="MARIA LAURA ZOFFOLI" w:date="2024-12-28T18:20:00Z" w16du:dateUtc="2024-12-28T17:20:00Z"/>
        </w:rPr>
      </w:pPr>
      <w:bookmarkStart w:id="381" w:name="_Toc186276985"/>
      <w:bookmarkStart w:id="382" w:name="objectifs-and-overview"/>
      <w:bookmarkEnd w:id="184"/>
      <w:bookmarkEnd w:id="350"/>
      <w:del w:id="383" w:author="MARIA LAURA ZOFFOLI" w:date="2024-12-28T18:20:00Z" w16du:dateUtc="2024-12-28T17:20:00Z">
        <w:r w:rsidDel="00F708FC">
          <w:delText>1.3 Objectifs and Overview</w:delText>
        </w:r>
        <w:bookmarkEnd w:id="381"/>
      </w:del>
    </w:p>
    <w:p w14:paraId="12A5BED2" w14:textId="4E6FC184" w:rsidR="00A74F0F" w:rsidDel="00F708FC" w:rsidRDefault="00000000" w:rsidP="00F708FC">
      <w:pPr>
        <w:pStyle w:val="FirstParagraph"/>
        <w:keepNext/>
        <w:keepLines/>
        <w:spacing w:before="200" w:after="0" w:line="240" w:lineRule="auto"/>
        <w:contextualSpacing w:val="0"/>
        <w:outlineLvl w:val="2"/>
        <w:rPr>
          <w:del w:id="384" w:author="MARIA LAURA ZOFFOLI" w:date="2024-12-28T18:20:00Z" w16du:dateUtc="2024-12-28T17:20:00Z"/>
        </w:rPr>
        <w:pPrChange w:id="385" w:author="MARIA LAURA ZOFFOLI" w:date="2024-12-28T18:20:00Z" w16du:dateUtc="2024-12-28T17:20:00Z">
          <w:pPr>
            <w:pStyle w:val="FirstParagraph"/>
          </w:pPr>
        </w:pPrChange>
      </w:pPr>
      <w:del w:id="386" w:author="MARIA LAURA ZOFFOLI" w:date="2024-12-28T18:20:00Z" w16du:dateUtc="2024-12-28T17:20:00Z">
        <w:r w:rsidDel="00F708FC">
          <w:lastRenderedPageBreak/>
          <w:delText>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w:delText>
        </w:r>
      </w:del>
    </w:p>
    <w:p w14:paraId="7B9640BF" w14:textId="6124EB4E" w:rsidR="00A74F0F" w:rsidDel="00F708FC" w:rsidRDefault="00000000" w:rsidP="00F708FC">
      <w:pPr>
        <w:pStyle w:val="BodyText"/>
        <w:keepNext/>
        <w:keepLines/>
        <w:spacing w:before="200" w:after="0" w:line="240" w:lineRule="auto"/>
        <w:ind w:firstLine="0"/>
        <w:contextualSpacing w:val="0"/>
        <w:outlineLvl w:val="2"/>
        <w:rPr>
          <w:del w:id="387" w:author="MARIA LAURA ZOFFOLI" w:date="2024-12-28T18:20:00Z" w16du:dateUtc="2024-12-28T17:20:00Z"/>
        </w:rPr>
        <w:pPrChange w:id="388" w:author="MARIA LAURA ZOFFOLI" w:date="2024-12-28T18:20:00Z" w16du:dateUtc="2024-12-28T17:20:00Z">
          <w:pPr>
            <w:pStyle w:val="BodyText"/>
          </w:pPr>
        </w:pPrChange>
      </w:pPr>
      <w:del w:id="389" w:author="MARIA LAURA ZOFFOLI" w:date="2024-12-28T18:20:00Z" w16du:dateUtc="2024-12-28T17:20:00Z">
        <w:r w:rsidDel="00F708FC">
          <w:rPr>
            <w:b/>
            <w:bCs/>
          </w:rPr>
          <w:delText>Chapter 2</w:delText>
        </w:r>
        <w:r w:rsidDel="00F708FC">
          <w:delText xml:space="preserve"> 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delText>
        </w:r>
      </w:del>
    </w:p>
    <w:p w14:paraId="4E3EE402" w14:textId="6CEA5AC6" w:rsidR="00A74F0F" w:rsidDel="00F708FC" w:rsidRDefault="00000000" w:rsidP="00F708FC">
      <w:pPr>
        <w:pStyle w:val="BodyText"/>
        <w:keepNext/>
        <w:keepLines/>
        <w:spacing w:before="200" w:after="0" w:line="240" w:lineRule="auto"/>
        <w:ind w:firstLine="0"/>
        <w:contextualSpacing w:val="0"/>
        <w:outlineLvl w:val="2"/>
        <w:rPr>
          <w:del w:id="390" w:author="MARIA LAURA ZOFFOLI" w:date="2024-12-28T18:20:00Z" w16du:dateUtc="2024-12-28T17:20:00Z"/>
        </w:rPr>
        <w:pPrChange w:id="391" w:author="MARIA LAURA ZOFFOLI" w:date="2024-12-28T18:20:00Z" w16du:dateUtc="2024-12-28T17:20:00Z">
          <w:pPr>
            <w:pStyle w:val="BodyText"/>
          </w:pPr>
        </w:pPrChange>
      </w:pPr>
      <w:del w:id="392" w:author="MARIA LAURA ZOFFOLI" w:date="2024-12-28T18:20:00Z" w16du:dateUtc="2024-12-28T17:20:00Z">
        <w:r w:rsidDel="00F708FC">
          <w:delText xml:space="preserve">Building upon the proof of concept, </w:delText>
        </w:r>
        <w:r w:rsidDel="00F708FC">
          <w:rPr>
            <w:b/>
            <w:bCs/>
          </w:rPr>
          <w:delText>Chapter 3</w:delText>
        </w:r>
        <w:r w:rsidDel="00F708FC">
          <w:delText xml:space="preserve"> 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delText>
        </w:r>
      </w:del>
    </w:p>
    <w:p w14:paraId="5DBE0E0C" w14:textId="17D79B7A" w:rsidR="00A74F0F" w:rsidDel="00F708FC" w:rsidRDefault="00000000" w:rsidP="00F708FC">
      <w:pPr>
        <w:pStyle w:val="BodyText"/>
        <w:keepNext/>
        <w:keepLines/>
        <w:spacing w:before="200" w:after="0" w:line="240" w:lineRule="auto"/>
        <w:ind w:firstLine="0"/>
        <w:contextualSpacing w:val="0"/>
        <w:outlineLvl w:val="2"/>
        <w:rPr>
          <w:del w:id="393" w:author="MARIA LAURA ZOFFOLI" w:date="2024-12-28T18:20:00Z" w16du:dateUtc="2024-12-28T17:20:00Z"/>
        </w:rPr>
        <w:pPrChange w:id="394" w:author="MARIA LAURA ZOFFOLI" w:date="2024-12-28T18:20:00Z" w16du:dateUtc="2024-12-28T17:20:00Z">
          <w:pPr>
            <w:pStyle w:val="BodyText"/>
          </w:pPr>
        </w:pPrChange>
      </w:pPr>
      <w:del w:id="395" w:author="MARIA LAURA ZOFFOLI" w:date="2024-12-28T18:20:00Z" w16du:dateUtc="2024-12-28T17:20:00Z">
        <w:r w:rsidDel="00F708FC">
          <w:delText xml:space="preserve">In </w:delText>
        </w:r>
        <w:r w:rsidDel="00F708FC">
          <w:rPr>
            <w:b/>
            <w:bCs/>
          </w:rPr>
          <w:delText>Chapter 4</w:delText>
        </w:r>
        <w:r w:rsidDel="00F708FC">
          <w:delText xml:space="preserve">, the methodology evolves to include red macroalgae, specifically targeting the invasive species </w:delText>
        </w:r>
        <w:r w:rsidDel="00F708FC">
          <w:rPr>
            <w:i/>
            <w:iCs/>
          </w:rPr>
          <w:delText>Gracilaria vermiculophylla</w:delText>
        </w:r>
        <w:r w:rsidDel="00F708FC">
          <w:delTex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w:delText>
        </w:r>
        <w:r w:rsidDel="00F708FC">
          <w:rPr>
            <w:i/>
            <w:iCs/>
          </w:rPr>
          <w:delText>G. vermiculophylla</w:delText>
        </w:r>
        <w:r w:rsidDel="00F708FC">
          <w:delText xml:space="preserve"> provide valuable implications for managing invasive species and conserving native biodiversity.</w:delText>
        </w:r>
      </w:del>
    </w:p>
    <w:p w14:paraId="5F2DBCB9" w14:textId="5116C840" w:rsidR="00A74F0F" w:rsidRDefault="00000000" w:rsidP="00F708FC">
      <w:pPr>
        <w:pStyle w:val="BodyText"/>
        <w:keepNext/>
        <w:keepLines/>
        <w:spacing w:before="200" w:after="0" w:line="240" w:lineRule="auto"/>
        <w:ind w:firstLine="0"/>
        <w:contextualSpacing w:val="0"/>
        <w:outlineLvl w:val="2"/>
        <w:pPrChange w:id="396" w:author="MARIA LAURA ZOFFOLI" w:date="2024-12-28T18:20:00Z" w16du:dateUtc="2024-12-28T17:20:00Z">
          <w:pPr>
            <w:pStyle w:val="BodyText"/>
          </w:pPr>
        </w:pPrChange>
      </w:pPr>
      <w:del w:id="397" w:author="MARIA LAURA ZOFFOLI" w:date="2024-12-28T18:20:00Z" w16du:dateUtc="2024-12-28T17:20:00Z">
        <w:r w:rsidDel="00F708FC">
          <w:lastRenderedPageBreak/>
          <w:delText xml:space="preserve">Finally, </w:delText>
        </w:r>
        <w:r w:rsidDel="00F708FC">
          <w:rPr>
            <w:b/>
            <w:bCs/>
          </w:rPr>
          <w:delText>Chapter 5</w:delText>
        </w:r>
        <w:r w:rsidDel="00F708FC">
          <w:delText xml:space="preserve"> examines the physiological impacts of environmental stressors, specifically marine and atmospheric heatwaves, on seagrass reflectance. Through controlled laboratory experiments and field validations, this chapter highlights the spectral responses of </w:delText>
        </w:r>
        <w:r w:rsidDel="00F708FC">
          <w:rPr>
            <w:i/>
            <w:iCs/>
          </w:rPr>
          <w:delText>Zostera noltei</w:delText>
        </w:r>
        <w:r w:rsidDel="00F708FC">
          <w:delText xml:space="preserve"> 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delText>
        </w:r>
      </w:del>
      <w:bookmarkEnd w:id="1"/>
      <w:bookmarkEnd w:id="382"/>
    </w:p>
    <w:sectPr w:rsidR="00A74F0F">
      <w:footerReference w:type="default" r:id="rId2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2" w:author="MARIA LAURA ZOFFOLI" w:date="2024-12-28T17:08:00Z" w:initials="MZ">
    <w:p w14:paraId="60FE2072" w14:textId="77777777" w:rsidR="00B8005B" w:rsidRDefault="00B8005B" w:rsidP="00B8005B">
      <w:pPr>
        <w:pStyle w:val="CommentText"/>
      </w:pPr>
      <w:r>
        <w:rPr>
          <w:rStyle w:val="CommentReference"/>
        </w:rPr>
        <w:annotationRef/>
      </w:r>
      <w:r>
        <w:t>Je crois que tu peux eliminer cette phrase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FE20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D9365C" w16cex:dateUtc="2024-12-28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FE2072" w16cid:durableId="23D936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A25C7A" w14:textId="77777777" w:rsidR="007D433F" w:rsidRDefault="007D433F">
      <w:pPr>
        <w:spacing w:after="0"/>
      </w:pPr>
      <w:r>
        <w:separator/>
      </w:r>
    </w:p>
  </w:endnote>
  <w:endnote w:type="continuationSeparator" w:id="0">
    <w:p w14:paraId="65DF8984" w14:textId="77777777" w:rsidR="007D433F" w:rsidRDefault="007D43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3285314"/>
      <w:docPartObj>
        <w:docPartGallery w:val="Page Numbers (Bottom of Page)"/>
        <w:docPartUnique/>
      </w:docPartObj>
    </w:sdtPr>
    <w:sdtEndPr>
      <w:rPr>
        <w:noProof/>
      </w:rPr>
    </w:sdtEndPr>
    <w:sdtContent>
      <w:p w14:paraId="353FAE54" w14:textId="77777777" w:rsidR="001B156B" w:rsidRDefault="0000000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70FA528" w14:textId="77777777" w:rsidR="001B156B" w:rsidRDefault="001B15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36E00F" w14:textId="77777777" w:rsidR="007D433F" w:rsidRDefault="007D433F">
      <w:pPr>
        <w:spacing w:after="0"/>
      </w:pPr>
      <w:r>
        <w:separator/>
      </w:r>
    </w:p>
  </w:footnote>
  <w:footnote w:type="continuationSeparator" w:id="0">
    <w:p w14:paraId="71CC8D9B" w14:textId="77777777" w:rsidR="007D433F" w:rsidRDefault="007D433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0FA5A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EAE4E4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449348310">
    <w:abstractNumId w:val="0"/>
  </w:num>
  <w:num w:numId="2" w16cid:durableId="615522727">
    <w:abstractNumId w:val="0"/>
  </w:num>
  <w:num w:numId="3" w16cid:durableId="1935896730">
    <w:abstractNumId w:val="1"/>
  </w:num>
  <w:num w:numId="4" w16cid:durableId="320622251">
    <w:abstractNumId w:val="1"/>
  </w:num>
  <w:num w:numId="5" w16cid:durableId="1825582802">
    <w:abstractNumId w:val="1"/>
  </w:num>
  <w:num w:numId="6" w16cid:durableId="20508412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A LAURA ZOFFOLI">
    <w15:presenceInfo w15:providerId="AD" w15:userId="S::marialaura.zoffoli@cnr.it::eadf9710-b1e6-40af-b882-131b3307ec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F0F"/>
    <w:rsid w:val="000265AA"/>
    <w:rsid w:val="00063954"/>
    <w:rsid w:val="00092EC9"/>
    <w:rsid w:val="000C6752"/>
    <w:rsid w:val="00102FF4"/>
    <w:rsid w:val="001820F9"/>
    <w:rsid w:val="001B156B"/>
    <w:rsid w:val="00335B84"/>
    <w:rsid w:val="003650FB"/>
    <w:rsid w:val="0046109E"/>
    <w:rsid w:val="00595935"/>
    <w:rsid w:val="005C4BD3"/>
    <w:rsid w:val="006C3E3D"/>
    <w:rsid w:val="006F3703"/>
    <w:rsid w:val="00723CCF"/>
    <w:rsid w:val="00755272"/>
    <w:rsid w:val="007575DE"/>
    <w:rsid w:val="007D341D"/>
    <w:rsid w:val="007D433F"/>
    <w:rsid w:val="00822DFC"/>
    <w:rsid w:val="008331B8"/>
    <w:rsid w:val="00840FF3"/>
    <w:rsid w:val="008455FE"/>
    <w:rsid w:val="008B74BC"/>
    <w:rsid w:val="008F6411"/>
    <w:rsid w:val="009A711C"/>
    <w:rsid w:val="009D5A8C"/>
    <w:rsid w:val="00A01A75"/>
    <w:rsid w:val="00A02C86"/>
    <w:rsid w:val="00A518C8"/>
    <w:rsid w:val="00A73F12"/>
    <w:rsid w:val="00A74F0F"/>
    <w:rsid w:val="00B36F52"/>
    <w:rsid w:val="00B8005B"/>
    <w:rsid w:val="00BC166C"/>
    <w:rsid w:val="00C31518"/>
    <w:rsid w:val="00C82452"/>
    <w:rsid w:val="00C934D4"/>
    <w:rsid w:val="00CA4B73"/>
    <w:rsid w:val="00CC0AC6"/>
    <w:rsid w:val="00CC3DC3"/>
    <w:rsid w:val="00CF2A42"/>
    <w:rsid w:val="00CF5FAF"/>
    <w:rsid w:val="00D41262"/>
    <w:rsid w:val="00D76844"/>
    <w:rsid w:val="00EC437B"/>
    <w:rsid w:val="00F00787"/>
    <w:rsid w:val="00F032F2"/>
    <w:rsid w:val="00F708FC"/>
    <w:rsid w:val="00F83798"/>
    <w:rsid w:val="00FB0881"/>
    <w:rsid w:val="00FC1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07457"/>
  <w15:docId w15:val="{69E99951-6431-4D73-A9A6-C8DEE00D9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6758"/>
    <w:rPr>
      <w:rFonts w:ascii="Palatino Linotype" w:hAnsi="Palatino Linotype"/>
    </w:rPr>
  </w:style>
  <w:style w:type="paragraph" w:styleId="Heading1">
    <w:name w:val="heading 1"/>
    <w:basedOn w:val="Normal"/>
    <w:next w:val="BodyText"/>
    <w:autoRedefine/>
    <w:uiPriority w:val="9"/>
    <w:qFormat/>
    <w:rsid w:val="00AC6758"/>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autoRedefine/>
    <w:uiPriority w:val="9"/>
    <w:unhideWhenUsed/>
    <w:qFormat/>
    <w:rsid w:val="00AC6758"/>
    <w:pPr>
      <w:keepNext/>
      <w:keepLines/>
      <w:spacing w:before="200" w:after="0"/>
      <w:outlineLvl w:val="1"/>
    </w:pPr>
    <w:rPr>
      <w:rFonts w:eastAsiaTheme="majorEastAsia" w:cstheme="majorBidi"/>
      <w:b/>
      <w:bCs/>
      <w:color w:val="000000" w:themeColor="text1"/>
      <w:sz w:val="28"/>
      <w:szCs w:val="28"/>
    </w:rPr>
  </w:style>
  <w:style w:type="paragraph" w:styleId="Heading3">
    <w:name w:val="heading 3"/>
    <w:basedOn w:val="Normal"/>
    <w:next w:val="BodyText"/>
    <w:autoRedefine/>
    <w:uiPriority w:val="9"/>
    <w:unhideWhenUsed/>
    <w:qFormat/>
    <w:rsid w:val="00AC6758"/>
    <w:pPr>
      <w:keepNext/>
      <w:keepLines/>
      <w:spacing w:before="200" w:after="0"/>
      <w:outlineLvl w:val="2"/>
    </w:pPr>
    <w:rPr>
      <w:rFonts w:eastAsiaTheme="majorEastAsia" w:cstheme="majorBidi"/>
      <w:b/>
      <w:bCs/>
      <w:color w:val="000000" w:themeColor="text1"/>
    </w:rPr>
  </w:style>
  <w:style w:type="paragraph" w:styleId="Heading4">
    <w:name w:val="heading 4"/>
    <w:basedOn w:val="Normal"/>
    <w:next w:val="BodyText"/>
    <w:uiPriority w:val="9"/>
    <w:unhideWhenUsed/>
    <w:qFormat/>
    <w:rsid w:val="00AC6758"/>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rsid w:val="00AC6758"/>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rsid w:val="00AC6758"/>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rsid w:val="00AC6758"/>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rsid w:val="00AC6758"/>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rsid w:val="00AC6758"/>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AC6758"/>
    <w:pPr>
      <w:spacing w:before="60" w:after="60" w:line="360" w:lineRule="auto"/>
      <w:ind w:firstLine="720"/>
      <w:contextualSpacing/>
    </w:pPr>
  </w:style>
  <w:style w:type="paragraph" w:customStyle="1" w:styleId="FirstParagraph">
    <w:name w:val="First Paragraph"/>
    <w:basedOn w:val="BodyText"/>
    <w:next w:val="BodyText"/>
    <w:autoRedefine/>
    <w:qFormat/>
    <w:rsid w:val="00AC6758"/>
    <w:pPr>
      <w:ind w:firstLine="0"/>
    </w:pPr>
  </w:style>
  <w:style w:type="paragraph" w:customStyle="1" w:styleId="Compact">
    <w:name w:val="Compact"/>
    <w:basedOn w:val="BodyText"/>
    <w:autoRedefine/>
    <w:qFormat/>
    <w:rsid w:val="00AC6758"/>
    <w:pPr>
      <w:spacing w:before="0" w:after="0" w:line="240" w:lineRule="auto"/>
      <w:ind w:firstLine="0"/>
    </w:pPr>
    <w:rPr>
      <w:sz w:val="20"/>
    </w:rPr>
  </w:style>
  <w:style w:type="paragraph" w:styleId="Title">
    <w:name w:val="Title"/>
    <w:basedOn w:val="Normal"/>
    <w:next w:val="BodyText"/>
    <w:autoRedefine/>
    <w:qFormat/>
    <w:rsid w:val="00AC6758"/>
    <w:pPr>
      <w:keepNext/>
      <w:keepLines/>
      <w:spacing w:before="480" w:after="240"/>
    </w:pPr>
    <w:rPr>
      <w:rFonts w:eastAsiaTheme="majorEastAsia" w:cstheme="majorBidi"/>
      <w:b/>
      <w:bCs/>
      <w:sz w:val="36"/>
      <w:szCs w:val="36"/>
    </w:rPr>
  </w:style>
  <w:style w:type="paragraph" w:styleId="Subtitle">
    <w:name w:val="Subtitle"/>
    <w:basedOn w:val="Title"/>
    <w:next w:val="BodyText"/>
    <w:autoRedefine/>
    <w:qFormat/>
    <w:rsid w:val="00AC6758"/>
    <w:pPr>
      <w:spacing w:before="240"/>
      <w:jc w:val="center"/>
    </w:pPr>
    <w:rPr>
      <w:sz w:val="30"/>
      <w:szCs w:val="30"/>
    </w:rPr>
  </w:style>
  <w:style w:type="paragraph" w:customStyle="1" w:styleId="Author">
    <w:name w:val="Author"/>
    <w:next w:val="BodyText"/>
    <w:autoRedefine/>
    <w:qFormat/>
    <w:rsid w:val="00AC6758"/>
    <w:pPr>
      <w:keepNext/>
      <w:keepLines/>
    </w:pPr>
    <w:rPr>
      <w:rFonts w:ascii="Arial Black" w:hAnsi="Arial Black"/>
    </w:rPr>
  </w:style>
  <w:style w:type="paragraph" w:styleId="Date">
    <w:name w:val="Date"/>
    <w:next w:val="BodyText"/>
    <w:autoRedefine/>
    <w:qFormat/>
    <w:rsid w:val="00AC6758"/>
    <w:pPr>
      <w:keepNext/>
      <w:keepLines/>
    </w:pPr>
  </w:style>
  <w:style w:type="paragraph" w:customStyle="1" w:styleId="Abstract">
    <w:name w:val="Abstract"/>
    <w:basedOn w:val="Normal"/>
    <w:next w:val="BodyText"/>
    <w:autoRedefine/>
    <w:qFormat/>
    <w:rsid w:val="00AC6758"/>
    <w:pPr>
      <w:keepNext/>
      <w:keepLines/>
      <w:spacing w:before="300" w:after="300"/>
    </w:pPr>
    <w:rPr>
      <w:sz w:val="20"/>
      <w:szCs w:val="20"/>
    </w:rPr>
  </w:style>
  <w:style w:type="paragraph" w:styleId="Bibliography">
    <w:name w:val="Bibliography"/>
    <w:basedOn w:val="Normal"/>
    <w:autoRedefine/>
    <w:qFormat/>
    <w:rsid w:val="00AC6758"/>
  </w:style>
  <w:style w:type="paragraph" w:styleId="BlockText">
    <w:name w:val="Block Text"/>
    <w:basedOn w:val="BodyText"/>
    <w:next w:val="BodyText"/>
    <w:uiPriority w:val="9"/>
    <w:unhideWhenUsed/>
    <w:qFormat/>
    <w:rsid w:val="00AC6758"/>
    <w:pPr>
      <w:spacing w:before="100" w:after="100"/>
      <w:ind w:left="480" w:right="480"/>
    </w:pPr>
  </w:style>
  <w:style w:type="paragraph" w:styleId="FootnoteText">
    <w:name w:val="footnote text"/>
    <w:basedOn w:val="Normal"/>
    <w:autoRedefine/>
    <w:uiPriority w:val="9"/>
    <w:unhideWhenUsed/>
    <w:qFormat/>
    <w:rsid w:val="00AC6758"/>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autoRedefine/>
    <w:uiPriority w:val="39"/>
    <w:unhideWhenUsed/>
    <w:qFormat/>
    <w:rsid w:val="00AC6758"/>
    <w:pPr>
      <w:spacing w:before="240" w:line="259" w:lineRule="auto"/>
      <w:outlineLvl w:val="9"/>
    </w:pPr>
    <w:rPr>
      <w:b w:val="0"/>
      <w:bCs w:val="0"/>
      <w:color w:val="auto"/>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unhideWhenUsed/>
    <w:rsid w:val="00F21051"/>
    <w:pPr>
      <w:tabs>
        <w:tab w:val="center" w:pos="4680"/>
        <w:tab w:val="right" w:pos="9360"/>
      </w:tabs>
      <w:spacing w:after="0"/>
    </w:pPr>
  </w:style>
  <w:style w:type="character" w:customStyle="1" w:styleId="HeaderChar">
    <w:name w:val="Header Char"/>
    <w:basedOn w:val="DefaultParagraphFont"/>
    <w:link w:val="Header"/>
    <w:rsid w:val="00F21051"/>
    <w:rPr>
      <w:rFonts w:ascii="Palatino Linotype" w:hAnsi="Palatino Linotype"/>
    </w:rPr>
  </w:style>
  <w:style w:type="paragraph" w:styleId="Footer">
    <w:name w:val="footer"/>
    <w:basedOn w:val="Normal"/>
    <w:link w:val="FooterChar"/>
    <w:uiPriority w:val="99"/>
    <w:unhideWhenUsed/>
    <w:rsid w:val="00F21051"/>
    <w:pPr>
      <w:tabs>
        <w:tab w:val="center" w:pos="4680"/>
        <w:tab w:val="right" w:pos="9360"/>
      </w:tabs>
      <w:spacing w:after="0"/>
    </w:pPr>
  </w:style>
  <w:style w:type="character" w:customStyle="1" w:styleId="FooterChar">
    <w:name w:val="Footer Char"/>
    <w:basedOn w:val="DefaultParagraphFont"/>
    <w:link w:val="Footer"/>
    <w:uiPriority w:val="99"/>
    <w:rsid w:val="00F21051"/>
    <w:rPr>
      <w:rFonts w:ascii="Palatino Linotype" w:hAnsi="Palatino Linotype"/>
    </w:rPr>
  </w:style>
  <w:style w:type="paragraph" w:styleId="TOC1">
    <w:name w:val="toc 1"/>
    <w:basedOn w:val="Normal"/>
    <w:next w:val="Normal"/>
    <w:autoRedefine/>
    <w:uiPriority w:val="39"/>
    <w:unhideWhenUsed/>
    <w:rsid w:val="007D341D"/>
    <w:pPr>
      <w:spacing w:after="100"/>
    </w:pPr>
  </w:style>
  <w:style w:type="paragraph" w:styleId="TOC2">
    <w:name w:val="toc 2"/>
    <w:basedOn w:val="Normal"/>
    <w:next w:val="Normal"/>
    <w:autoRedefine/>
    <w:uiPriority w:val="39"/>
    <w:unhideWhenUsed/>
    <w:rsid w:val="007D341D"/>
    <w:pPr>
      <w:spacing w:after="100"/>
      <w:ind w:left="240"/>
    </w:pPr>
  </w:style>
  <w:style w:type="paragraph" w:styleId="TOC3">
    <w:name w:val="toc 3"/>
    <w:basedOn w:val="Normal"/>
    <w:next w:val="Normal"/>
    <w:autoRedefine/>
    <w:uiPriority w:val="39"/>
    <w:unhideWhenUsed/>
    <w:rsid w:val="007D341D"/>
    <w:pPr>
      <w:spacing w:after="100"/>
      <w:ind w:left="480"/>
    </w:pPr>
  </w:style>
  <w:style w:type="paragraph" w:styleId="Revision">
    <w:name w:val="Revision"/>
    <w:hidden/>
    <w:semiHidden/>
    <w:rsid w:val="007D341D"/>
    <w:pPr>
      <w:spacing w:after="0"/>
    </w:pPr>
    <w:rPr>
      <w:rFonts w:ascii="Palatino Linotype" w:hAnsi="Palatino Linotype"/>
    </w:rPr>
  </w:style>
  <w:style w:type="paragraph" w:styleId="NormalWeb">
    <w:name w:val="Normal (Web)"/>
    <w:basedOn w:val="Normal"/>
    <w:semiHidden/>
    <w:unhideWhenUsed/>
    <w:rsid w:val="00D41262"/>
    <w:rPr>
      <w:rFonts w:ascii="Times New Roman" w:hAnsi="Times New Roman" w:cs="Times New Roman"/>
    </w:rPr>
  </w:style>
  <w:style w:type="character" w:styleId="UnresolvedMention">
    <w:name w:val="Unresolved Mention"/>
    <w:basedOn w:val="DefaultParagraphFont"/>
    <w:uiPriority w:val="99"/>
    <w:semiHidden/>
    <w:unhideWhenUsed/>
    <w:rsid w:val="00755272"/>
    <w:rPr>
      <w:color w:val="605E5C"/>
      <w:shd w:val="clear" w:color="auto" w:fill="E1DFDD"/>
    </w:rPr>
  </w:style>
  <w:style w:type="character" w:styleId="CommentReference">
    <w:name w:val="annotation reference"/>
    <w:basedOn w:val="DefaultParagraphFont"/>
    <w:semiHidden/>
    <w:unhideWhenUsed/>
    <w:rsid w:val="00B8005B"/>
    <w:rPr>
      <w:sz w:val="16"/>
      <w:szCs w:val="16"/>
    </w:rPr>
  </w:style>
  <w:style w:type="paragraph" w:styleId="CommentText">
    <w:name w:val="annotation text"/>
    <w:basedOn w:val="Normal"/>
    <w:link w:val="CommentTextChar"/>
    <w:unhideWhenUsed/>
    <w:rsid w:val="00B8005B"/>
    <w:rPr>
      <w:sz w:val="20"/>
      <w:szCs w:val="20"/>
    </w:rPr>
  </w:style>
  <w:style w:type="character" w:customStyle="1" w:styleId="CommentTextChar">
    <w:name w:val="Comment Text Char"/>
    <w:basedOn w:val="DefaultParagraphFont"/>
    <w:link w:val="CommentText"/>
    <w:rsid w:val="00B8005B"/>
    <w:rPr>
      <w:rFonts w:ascii="Palatino Linotype" w:hAnsi="Palatino Linotype"/>
      <w:sz w:val="20"/>
      <w:szCs w:val="20"/>
    </w:rPr>
  </w:style>
  <w:style w:type="paragraph" w:styleId="CommentSubject">
    <w:name w:val="annotation subject"/>
    <w:basedOn w:val="CommentText"/>
    <w:next w:val="CommentText"/>
    <w:link w:val="CommentSubjectChar"/>
    <w:semiHidden/>
    <w:unhideWhenUsed/>
    <w:rsid w:val="00B8005B"/>
    <w:rPr>
      <w:b/>
      <w:bCs/>
    </w:rPr>
  </w:style>
  <w:style w:type="character" w:customStyle="1" w:styleId="CommentSubjectChar">
    <w:name w:val="Comment Subject Char"/>
    <w:basedOn w:val="CommentTextChar"/>
    <w:link w:val="CommentSubject"/>
    <w:semiHidden/>
    <w:rsid w:val="00B8005B"/>
    <w:rPr>
      <w:rFonts w:ascii="Palatino Linotype" w:hAnsi="Palatino Linoty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77388">
      <w:bodyDiv w:val="1"/>
      <w:marLeft w:val="0"/>
      <w:marRight w:val="0"/>
      <w:marTop w:val="0"/>
      <w:marBottom w:val="0"/>
      <w:divBdr>
        <w:top w:val="none" w:sz="0" w:space="0" w:color="auto"/>
        <w:left w:val="none" w:sz="0" w:space="0" w:color="auto"/>
        <w:bottom w:val="none" w:sz="0" w:space="0" w:color="auto"/>
        <w:right w:val="none" w:sz="0" w:space="0" w:color="auto"/>
      </w:divBdr>
    </w:div>
    <w:div w:id="143354281">
      <w:bodyDiv w:val="1"/>
      <w:marLeft w:val="0"/>
      <w:marRight w:val="0"/>
      <w:marTop w:val="0"/>
      <w:marBottom w:val="0"/>
      <w:divBdr>
        <w:top w:val="none" w:sz="0" w:space="0" w:color="auto"/>
        <w:left w:val="none" w:sz="0" w:space="0" w:color="auto"/>
        <w:bottom w:val="none" w:sz="0" w:space="0" w:color="auto"/>
        <w:right w:val="none" w:sz="0" w:space="0" w:color="auto"/>
      </w:divBdr>
    </w:div>
    <w:div w:id="251201435">
      <w:bodyDiv w:val="1"/>
      <w:marLeft w:val="0"/>
      <w:marRight w:val="0"/>
      <w:marTop w:val="0"/>
      <w:marBottom w:val="0"/>
      <w:divBdr>
        <w:top w:val="none" w:sz="0" w:space="0" w:color="auto"/>
        <w:left w:val="none" w:sz="0" w:space="0" w:color="auto"/>
        <w:bottom w:val="none" w:sz="0" w:space="0" w:color="auto"/>
        <w:right w:val="none" w:sz="0" w:space="0" w:color="auto"/>
      </w:divBdr>
    </w:div>
    <w:div w:id="253783731">
      <w:bodyDiv w:val="1"/>
      <w:marLeft w:val="0"/>
      <w:marRight w:val="0"/>
      <w:marTop w:val="0"/>
      <w:marBottom w:val="0"/>
      <w:divBdr>
        <w:top w:val="none" w:sz="0" w:space="0" w:color="auto"/>
        <w:left w:val="none" w:sz="0" w:space="0" w:color="auto"/>
        <w:bottom w:val="none" w:sz="0" w:space="0" w:color="auto"/>
        <w:right w:val="none" w:sz="0" w:space="0" w:color="auto"/>
      </w:divBdr>
    </w:div>
    <w:div w:id="363025416">
      <w:bodyDiv w:val="1"/>
      <w:marLeft w:val="0"/>
      <w:marRight w:val="0"/>
      <w:marTop w:val="0"/>
      <w:marBottom w:val="0"/>
      <w:divBdr>
        <w:top w:val="none" w:sz="0" w:space="0" w:color="auto"/>
        <w:left w:val="none" w:sz="0" w:space="0" w:color="auto"/>
        <w:bottom w:val="none" w:sz="0" w:space="0" w:color="auto"/>
        <w:right w:val="none" w:sz="0" w:space="0" w:color="auto"/>
      </w:divBdr>
    </w:div>
    <w:div w:id="506285364">
      <w:bodyDiv w:val="1"/>
      <w:marLeft w:val="0"/>
      <w:marRight w:val="0"/>
      <w:marTop w:val="0"/>
      <w:marBottom w:val="0"/>
      <w:divBdr>
        <w:top w:val="none" w:sz="0" w:space="0" w:color="auto"/>
        <w:left w:val="none" w:sz="0" w:space="0" w:color="auto"/>
        <w:bottom w:val="none" w:sz="0" w:space="0" w:color="auto"/>
        <w:right w:val="none" w:sz="0" w:space="0" w:color="auto"/>
      </w:divBdr>
    </w:div>
    <w:div w:id="977027993">
      <w:bodyDiv w:val="1"/>
      <w:marLeft w:val="0"/>
      <w:marRight w:val="0"/>
      <w:marTop w:val="0"/>
      <w:marBottom w:val="0"/>
      <w:divBdr>
        <w:top w:val="none" w:sz="0" w:space="0" w:color="auto"/>
        <w:left w:val="none" w:sz="0" w:space="0" w:color="auto"/>
        <w:bottom w:val="none" w:sz="0" w:space="0" w:color="auto"/>
        <w:right w:val="none" w:sz="0" w:space="0" w:color="auto"/>
      </w:divBdr>
    </w:div>
    <w:div w:id="1047411481">
      <w:bodyDiv w:val="1"/>
      <w:marLeft w:val="0"/>
      <w:marRight w:val="0"/>
      <w:marTop w:val="0"/>
      <w:marBottom w:val="0"/>
      <w:divBdr>
        <w:top w:val="none" w:sz="0" w:space="0" w:color="auto"/>
        <w:left w:val="none" w:sz="0" w:space="0" w:color="auto"/>
        <w:bottom w:val="none" w:sz="0" w:space="0" w:color="auto"/>
        <w:right w:val="none" w:sz="0" w:space="0" w:color="auto"/>
      </w:divBdr>
    </w:div>
    <w:div w:id="1062872990">
      <w:bodyDiv w:val="1"/>
      <w:marLeft w:val="0"/>
      <w:marRight w:val="0"/>
      <w:marTop w:val="0"/>
      <w:marBottom w:val="0"/>
      <w:divBdr>
        <w:top w:val="none" w:sz="0" w:space="0" w:color="auto"/>
        <w:left w:val="none" w:sz="0" w:space="0" w:color="auto"/>
        <w:bottom w:val="none" w:sz="0" w:space="0" w:color="auto"/>
        <w:right w:val="none" w:sz="0" w:space="0" w:color="auto"/>
      </w:divBdr>
    </w:div>
    <w:div w:id="1338581077">
      <w:bodyDiv w:val="1"/>
      <w:marLeft w:val="0"/>
      <w:marRight w:val="0"/>
      <w:marTop w:val="0"/>
      <w:marBottom w:val="0"/>
      <w:divBdr>
        <w:top w:val="none" w:sz="0" w:space="0" w:color="auto"/>
        <w:left w:val="none" w:sz="0" w:space="0" w:color="auto"/>
        <w:bottom w:val="none" w:sz="0" w:space="0" w:color="auto"/>
        <w:right w:val="none" w:sz="0" w:space="0" w:color="auto"/>
      </w:divBdr>
    </w:div>
    <w:div w:id="1588995002">
      <w:bodyDiv w:val="1"/>
      <w:marLeft w:val="0"/>
      <w:marRight w:val="0"/>
      <w:marTop w:val="0"/>
      <w:marBottom w:val="0"/>
      <w:divBdr>
        <w:top w:val="none" w:sz="0" w:space="0" w:color="auto"/>
        <w:left w:val="none" w:sz="0" w:space="0" w:color="auto"/>
        <w:bottom w:val="none" w:sz="0" w:space="0" w:color="auto"/>
        <w:right w:val="none" w:sz="0" w:space="0" w:color="auto"/>
      </w:divBdr>
    </w:div>
    <w:div w:id="1807165508">
      <w:bodyDiv w:val="1"/>
      <w:marLeft w:val="0"/>
      <w:marRight w:val="0"/>
      <w:marTop w:val="0"/>
      <w:marBottom w:val="0"/>
      <w:divBdr>
        <w:top w:val="none" w:sz="0" w:space="0" w:color="auto"/>
        <w:left w:val="none" w:sz="0" w:space="0" w:color="auto"/>
        <w:bottom w:val="none" w:sz="0" w:space="0" w:color="auto"/>
        <w:right w:val="none" w:sz="0" w:space="0" w:color="auto"/>
      </w:divBdr>
    </w:div>
    <w:div w:id="1828204988">
      <w:bodyDiv w:val="1"/>
      <w:marLeft w:val="0"/>
      <w:marRight w:val="0"/>
      <w:marTop w:val="0"/>
      <w:marBottom w:val="0"/>
      <w:divBdr>
        <w:top w:val="none" w:sz="0" w:space="0" w:color="auto"/>
        <w:left w:val="none" w:sz="0" w:space="0" w:color="auto"/>
        <w:bottom w:val="none" w:sz="0" w:space="0" w:color="auto"/>
        <w:right w:val="none" w:sz="0" w:space="0" w:color="auto"/>
      </w:divBdr>
    </w:div>
    <w:div w:id="1837962837">
      <w:bodyDiv w:val="1"/>
      <w:marLeft w:val="0"/>
      <w:marRight w:val="0"/>
      <w:marTop w:val="0"/>
      <w:marBottom w:val="0"/>
      <w:divBdr>
        <w:top w:val="none" w:sz="0" w:space="0" w:color="auto"/>
        <w:left w:val="none" w:sz="0" w:space="0" w:color="auto"/>
        <w:bottom w:val="none" w:sz="0" w:space="0" w:color="auto"/>
        <w:right w:val="none" w:sz="0" w:space="0" w:color="auto"/>
      </w:divBdr>
    </w:div>
    <w:div w:id="1848203793">
      <w:bodyDiv w:val="1"/>
      <w:marLeft w:val="0"/>
      <w:marRight w:val="0"/>
      <w:marTop w:val="0"/>
      <w:marBottom w:val="0"/>
      <w:divBdr>
        <w:top w:val="none" w:sz="0" w:space="0" w:color="auto"/>
        <w:left w:val="none" w:sz="0" w:space="0" w:color="auto"/>
        <w:bottom w:val="none" w:sz="0" w:space="0" w:color="auto"/>
        <w:right w:val="none" w:sz="0" w:space="0" w:color="auto"/>
      </w:divBdr>
    </w:div>
    <w:div w:id="1875387946">
      <w:bodyDiv w:val="1"/>
      <w:marLeft w:val="0"/>
      <w:marRight w:val="0"/>
      <w:marTop w:val="0"/>
      <w:marBottom w:val="0"/>
      <w:divBdr>
        <w:top w:val="none" w:sz="0" w:space="0" w:color="auto"/>
        <w:left w:val="none" w:sz="0" w:space="0" w:color="auto"/>
        <w:bottom w:val="none" w:sz="0" w:space="0" w:color="auto"/>
        <w:right w:val="none" w:sz="0" w:space="0" w:color="auto"/>
      </w:divBdr>
    </w:div>
    <w:div w:id="1936864018">
      <w:bodyDiv w:val="1"/>
      <w:marLeft w:val="0"/>
      <w:marRight w:val="0"/>
      <w:marTop w:val="0"/>
      <w:marBottom w:val="0"/>
      <w:divBdr>
        <w:top w:val="none" w:sz="0" w:space="0" w:color="auto"/>
        <w:left w:val="none" w:sz="0" w:space="0" w:color="auto"/>
        <w:bottom w:val="none" w:sz="0" w:space="0" w:color="auto"/>
        <w:right w:val="none" w:sz="0" w:space="0" w:color="auto"/>
      </w:divBdr>
    </w:div>
    <w:div w:id="1980451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39</Pages>
  <Words>9764</Words>
  <Characters>55658</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Characterization of Intertidal Vegetation on European Coasts Using Multi-Scale Remote Sensing in Response to Natural and Anthropogenic Pressures</vt:lpstr>
    </vt:vector>
  </TitlesOfParts>
  <Company/>
  <LinksUpToDate>false</LinksUpToDate>
  <CharactersWithSpaces>65292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cp:lastModifiedBy>MARIA LAURA ZOFFOLI</cp:lastModifiedBy>
  <cp:revision>34</cp:revision>
  <dcterms:created xsi:type="dcterms:W3CDTF">2024-12-28T10:38:00Z</dcterms:created>
  <dcterms:modified xsi:type="dcterms:W3CDTF">2024-12-28T17:22:00Z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